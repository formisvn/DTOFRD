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0E58BA" w14:textId="77777777" w:rsidR="003F429B" w:rsidRPr="00C459D3" w:rsidRDefault="003F429B" w:rsidP="00B159C4">
      <w:pPr>
        <w:rPr>
          <w:rFonts w:asciiTheme="majorHAnsi" w:hAnsiTheme="majorHAnsi" w:cstheme="majorHAnsi"/>
          <w:b/>
          <w:sz w:val="24"/>
          <w:szCs w:val="24"/>
          <w:lang w:val="en-US"/>
        </w:rPr>
      </w:pPr>
    </w:p>
    <w:p w14:paraId="486EAB1D" w14:textId="77777777" w:rsidR="003F429B" w:rsidRPr="00C459D3" w:rsidRDefault="003F429B" w:rsidP="00B159C4">
      <w:pPr>
        <w:rPr>
          <w:rFonts w:asciiTheme="majorHAnsi" w:hAnsiTheme="majorHAnsi" w:cstheme="majorHAnsi"/>
          <w:b/>
          <w:sz w:val="24"/>
          <w:szCs w:val="24"/>
          <w:lang w:val="en-US"/>
        </w:rPr>
      </w:pPr>
    </w:p>
    <w:p w14:paraId="58A765AE" w14:textId="77777777" w:rsidR="003F429B" w:rsidRPr="00C459D3" w:rsidRDefault="003F429B" w:rsidP="00B159C4">
      <w:pPr>
        <w:rPr>
          <w:rFonts w:asciiTheme="majorHAnsi" w:hAnsiTheme="majorHAnsi" w:cstheme="majorHAnsi"/>
          <w:b/>
          <w:sz w:val="24"/>
          <w:szCs w:val="24"/>
          <w:lang w:val="en-US"/>
        </w:rPr>
      </w:pPr>
    </w:p>
    <w:p w14:paraId="28F49E80" w14:textId="77777777" w:rsidR="00F476F1" w:rsidRPr="00C459D3" w:rsidRDefault="00F476F1" w:rsidP="00B159C4">
      <w:pPr>
        <w:rPr>
          <w:rFonts w:asciiTheme="majorHAnsi" w:hAnsiTheme="majorHAnsi" w:cstheme="majorHAnsi"/>
          <w:b/>
          <w:sz w:val="24"/>
          <w:szCs w:val="24"/>
          <w:lang w:val="en-US"/>
        </w:rPr>
      </w:pPr>
    </w:p>
    <w:p w14:paraId="4B71699E" w14:textId="77777777" w:rsidR="00F476F1" w:rsidRPr="00C459D3" w:rsidRDefault="00F476F1" w:rsidP="00B159C4">
      <w:pPr>
        <w:rPr>
          <w:rFonts w:asciiTheme="majorHAnsi" w:hAnsiTheme="majorHAnsi" w:cstheme="majorHAnsi"/>
          <w:b/>
          <w:sz w:val="24"/>
          <w:szCs w:val="24"/>
          <w:lang w:val="en-US"/>
        </w:rPr>
      </w:pPr>
    </w:p>
    <w:p w14:paraId="58EDB96C" w14:textId="77777777" w:rsidR="00F476F1" w:rsidRPr="00C459D3" w:rsidRDefault="00F476F1" w:rsidP="00B159C4">
      <w:pPr>
        <w:rPr>
          <w:rFonts w:asciiTheme="majorHAnsi" w:hAnsiTheme="majorHAnsi" w:cstheme="majorHAnsi"/>
          <w:b/>
          <w:sz w:val="24"/>
          <w:szCs w:val="24"/>
          <w:lang w:val="en-US"/>
        </w:rPr>
      </w:pPr>
    </w:p>
    <w:p w14:paraId="32EF5B12" w14:textId="77777777" w:rsidR="00F476F1" w:rsidRPr="00C459D3" w:rsidRDefault="00F476F1" w:rsidP="00B159C4">
      <w:pPr>
        <w:rPr>
          <w:rFonts w:asciiTheme="majorHAnsi" w:hAnsiTheme="majorHAnsi" w:cstheme="majorHAnsi"/>
          <w:b/>
          <w:sz w:val="24"/>
          <w:szCs w:val="24"/>
          <w:lang w:val="en-US"/>
        </w:rPr>
      </w:pPr>
    </w:p>
    <w:p w14:paraId="23859E87" w14:textId="77777777" w:rsidR="003F429B" w:rsidRPr="002F2E9A" w:rsidRDefault="003F429B" w:rsidP="00B159C4">
      <w:pPr>
        <w:jc w:val="center"/>
        <w:rPr>
          <w:rFonts w:asciiTheme="majorHAnsi" w:hAnsiTheme="majorHAnsi" w:cstheme="majorHAnsi"/>
          <w:b/>
          <w:sz w:val="36"/>
          <w:szCs w:val="24"/>
          <w:lang w:val="en-US"/>
        </w:rPr>
      </w:pPr>
    </w:p>
    <w:p w14:paraId="581F647A" w14:textId="1A632431" w:rsidR="00DB1B1E" w:rsidRDefault="00DB1B1E" w:rsidP="00B159C4">
      <w:pPr>
        <w:jc w:val="center"/>
        <w:rPr>
          <w:rFonts w:asciiTheme="majorHAnsi" w:hAnsiTheme="majorHAnsi" w:cstheme="majorHAnsi"/>
          <w:b/>
          <w:sz w:val="36"/>
          <w:szCs w:val="24"/>
          <w:lang w:val="en-US"/>
        </w:rPr>
      </w:pPr>
      <w:r w:rsidRPr="002F2E9A">
        <w:rPr>
          <w:rFonts w:asciiTheme="majorHAnsi" w:hAnsiTheme="majorHAnsi" w:cstheme="majorHAnsi"/>
          <w:b/>
          <w:sz w:val="36"/>
          <w:szCs w:val="24"/>
          <w:lang w:val="en-US"/>
        </w:rPr>
        <w:t xml:space="preserve">HƯỚNG DẪN TRUY CẬP, TẢI VÀ SỬ DỤNG </w:t>
      </w:r>
      <w:r w:rsidR="000F6186" w:rsidRPr="002F2E9A">
        <w:rPr>
          <w:rFonts w:asciiTheme="majorHAnsi" w:hAnsiTheme="majorHAnsi" w:cstheme="majorHAnsi"/>
          <w:b/>
          <w:sz w:val="36"/>
          <w:szCs w:val="24"/>
          <w:lang w:val="en-US"/>
        </w:rPr>
        <w:t xml:space="preserve">THÔNG TIN, </w:t>
      </w:r>
      <w:r w:rsidRPr="002F2E9A">
        <w:rPr>
          <w:rFonts w:asciiTheme="majorHAnsi" w:hAnsiTheme="majorHAnsi" w:cstheme="majorHAnsi"/>
          <w:b/>
          <w:sz w:val="36"/>
          <w:szCs w:val="24"/>
          <w:lang w:val="en-US"/>
        </w:rPr>
        <w:t>DỮ LIỆU TÀI NGUYÊN RỪNG</w:t>
      </w:r>
    </w:p>
    <w:p w14:paraId="687038C0" w14:textId="3F839E86" w:rsidR="00621A9B" w:rsidRPr="00621A9B" w:rsidRDefault="00621A9B" w:rsidP="00B159C4">
      <w:pPr>
        <w:jc w:val="center"/>
        <w:rPr>
          <w:rFonts w:asciiTheme="majorHAnsi" w:hAnsiTheme="majorHAnsi" w:cstheme="majorHAnsi"/>
          <w:i/>
          <w:sz w:val="28"/>
          <w:szCs w:val="28"/>
          <w:lang w:val="en-US"/>
        </w:rPr>
      </w:pPr>
      <w:r w:rsidRPr="00621A9B">
        <w:rPr>
          <w:rFonts w:asciiTheme="majorHAnsi" w:hAnsiTheme="majorHAnsi" w:cstheme="majorHAnsi"/>
          <w:i/>
          <w:sz w:val="28"/>
          <w:szCs w:val="28"/>
          <w:lang w:val="en-US"/>
        </w:rPr>
        <w:t>(Kèm theo Quyết định số          /QĐ-TCLN-VP ngày       /10/2018 của Tổng cục trưởng Tổng cục Lâm nghiệp)</w:t>
      </w:r>
    </w:p>
    <w:p w14:paraId="475E8871" w14:textId="77777777" w:rsidR="00F476F1" w:rsidRPr="00C459D3" w:rsidRDefault="00F476F1" w:rsidP="00B159C4">
      <w:pPr>
        <w:rPr>
          <w:rFonts w:asciiTheme="majorHAnsi" w:hAnsiTheme="majorHAnsi" w:cstheme="majorHAnsi"/>
          <w:b/>
          <w:sz w:val="24"/>
          <w:szCs w:val="24"/>
          <w:lang w:val="en-US"/>
        </w:rPr>
      </w:pPr>
    </w:p>
    <w:p w14:paraId="10A53504" w14:textId="77777777" w:rsidR="00F476F1" w:rsidRPr="00C459D3" w:rsidRDefault="00F476F1" w:rsidP="00B159C4">
      <w:pPr>
        <w:rPr>
          <w:rFonts w:asciiTheme="majorHAnsi" w:hAnsiTheme="majorHAnsi" w:cstheme="majorHAnsi"/>
          <w:b/>
          <w:sz w:val="24"/>
          <w:szCs w:val="24"/>
          <w:lang w:val="en-US"/>
        </w:rPr>
      </w:pPr>
    </w:p>
    <w:p w14:paraId="2CEF8563" w14:textId="77777777" w:rsidR="00F476F1" w:rsidRPr="00C459D3" w:rsidRDefault="00F476F1" w:rsidP="00B159C4">
      <w:pPr>
        <w:rPr>
          <w:rFonts w:asciiTheme="majorHAnsi" w:hAnsiTheme="majorHAnsi" w:cstheme="majorHAnsi"/>
          <w:b/>
          <w:sz w:val="24"/>
          <w:szCs w:val="24"/>
          <w:lang w:val="en-US"/>
        </w:rPr>
      </w:pPr>
    </w:p>
    <w:p w14:paraId="7BDD03DF" w14:textId="77777777" w:rsidR="00F476F1" w:rsidRPr="00C459D3" w:rsidRDefault="00F476F1" w:rsidP="00B159C4">
      <w:pPr>
        <w:rPr>
          <w:rFonts w:asciiTheme="majorHAnsi" w:hAnsiTheme="majorHAnsi" w:cstheme="majorHAnsi"/>
          <w:b/>
          <w:sz w:val="24"/>
          <w:szCs w:val="24"/>
          <w:lang w:val="en-US"/>
        </w:rPr>
      </w:pPr>
    </w:p>
    <w:p w14:paraId="68EA8B34" w14:textId="77777777" w:rsidR="00F476F1" w:rsidRPr="00C459D3" w:rsidRDefault="00F476F1" w:rsidP="00B159C4">
      <w:pPr>
        <w:rPr>
          <w:rFonts w:asciiTheme="majorHAnsi" w:hAnsiTheme="majorHAnsi" w:cstheme="majorHAnsi"/>
          <w:b/>
          <w:sz w:val="24"/>
          <w:szCs w:val="24"/>
          <w:lang w:val="en-US"/>
        </w:rPr>
      </w:pPr>
    </w:p>
    <w:p w14:paraId="08EB3A36" w14:textId="77777777" w:rsidR="00F476F1" w:rsidRPr="00C459D3" w:rsidRDefault="00F476F1" w:rsidP="00B159C4">
      <w:pPr>
        <w:rPr>
          <w:rFonts w:asciiTheme="majorHAnsi" w:hAnsiTheme="majorHAnsi" w:cstheme="majorHAnsi"/>
          <w:b/>
          <w:sz w:val="24"/>
          <w:szCs w:val="24"/>
          <w:lang w:val="en-US"/>
        </w:rPr>
      </w:pPr>
    </w:p>
    <w:p w14:paraId="4324E7CF" w14:textId="77777777" w:rsidR="00F476F1" w:rsidRPr="00C459D3" w:rsidRDefault="00F476F1" w:rsidP="00B159C4">
      <w:pPr>
        <w:rPr>
          <w:rFonts w:asciiTheme="majorHAnsi" w:hAnsiTheme="majorHAnsi" w:cstheme="majorHAnsi"/>
          <w:b/>
          <w:sz w:val="24"/>
          <w:szCs w:val="24"/>
          <w:lang w:val="en-US"/>
        </w:rPr>
      </w:pPr>
    </w:p>
    <w:p w14:paraId="79DDC0E5" w14:textId="77777777" w:rsidR="00F476F1" w:rsidRPr="00C459D3" w:rsidRDefault="00F476F1" w:rsidP="00B159C4">
      <w:pPr>
        <w:rPr>
          <w:rFonts w:asciiTheme="majorHAnsi" w:hAnsiTheme="majorHAnsi" w:cstheme="majorHAnsi"/>
          <w:b/>
          <w:sz w:val="24"/>
          <w:szCs w:val="24"/>
          <w:lang w:val="en-US"/>
        </w:rPr>
      </w:pPr>
    </w:p>
    <w:p w14:paraId="4B3E0315" w14:textId="77777777" w:rsidR="00F476F1" w:rsidRPr="00C459D3" w:rsidRDefault="00F476F1" w:rsidP="00B159C4">
      <w:pPr>
        <w:rPr>
          <w:rFonts w:asciiTheme="majorHAnsi" w:hAnsiTheme="majorHAnsi" w:cstheme="majorHAnsi"/>
          <w:b/>
          <w:sz w:val="24"/>
          <w:szCs w:val="24"/>
          <w:lang w:val="en-US"/>
        </w:rPr>
      </w:pPr>
    </w:p>
    <w:p w14:paraId="25091A11" w14:textId="77777777" w:rsidR="00F476F1" w:rsidRPr="00C459D3" w:rsidRDefault="00F476F1" w:rsidP="00B159C4">
      <w:pPr>
        <w:rPr>
          <w:rFonts w:asciiTheme="majorHAnsi" w:hAnsiTheme="majorHAnsi" w:cstheme="majorHAnsi"/>
          <w:b/>
          <w:sz w:val="24"/>
          <w:szCs w:val="24"/>
          <w:lang w:val="en-US"/>
        </w:rPr>
      </w:pPr>
    </w:p>
    <w:p w14:paraId="6939C50E" w14:textId="77777777" w:rsidR="00F476F1" w:rsidRPr="00C459D3" w:rsidRDefault="00F476F1" w:rsidP="00B159C4">
      <w:pPr>
        <w:rPr>
          <w:rFonts w:asciiTheme="majorHAnsi" w:hAnsiTheme="majorHAnsi" w:cstheme="majorHAnsi"/>
          <w:b/>
          <w:sz w:val="24"/>
          <w:szCs w:val="24"/>
          <w:lang w:val="en-US"/>
        </w:rPr>
      </w:pPr>
    </w:p>
    <w:p w14:paraId="6849A3D8" w14:textId="554CBC33" w:rsidR="00F476F1" w:rsidRDefault="00F476F1" w:rsidP="00B159C4">
      <w:pPr>
        <w:rPr>
          <w:rFonts w:asciiTheme="majorHAnsi" w:hAnsiTheme="majorHAnsi" w:cstheme="majorHAnsi"/>
          <w:b/>
          <w:sz w:val="24"/>
          <w:szCs w:val="24"/>
          <w:lang w:val="en-US"/>
        </w:rPr>
      </w:pPr>
    </w:p>
    <w:p w14:paraId="7BDCCE2F" w14:textId="60DEE339" w:rsidR="00621A9B" w:rsidRDefault="00621A9B" w:rsidP="00B159C4">
      <w:pPr>
        <w:rPr>
          <w:rFonts w:asciiTheme="majorHAnsi" w:hAnsiTheme="majorHAnsi" w:cstheme="majorHAnsi"/>
          <w:b/>
          <w:sz w:val="24"/>
          <w:szCs w:val="24"/>
          <w:lang w:val="en-US"/>
        </w:rPr>
      </w:pPr>
    </w:p>
    <w:p w14:paraId="61BFEF2D" w14:textId="1B4779A7" w:rsidR="00621A9B" w:rsidRDefault="00621A9B" w:rsidP="00B159C4">
      <w:pPr>
        <w:rPr>
          <w:rFonts w:asciiTheme="majorHAnsi" w:hAnsiTheme="majorHAnsi" w:cstheme="majorHAnsi"/>
          <w:b/>
          <w:sz w:val="24"/>
          <w:szCs w:val="24"/>
          <w:lang w:val="en-US"/>
        </w:rPr>
      </w:pPr>
    </w:p>
    <w:p w14:paraId="2012A927" w14:textId="06EFFA77" w:rsidR="00621A9B" w:rsidRDefault="00621A9B" w:rsidP="00B159C4">
      <w:pPr>
        <w:rPr>
          <w:rFonts w:asciiTheme="majorHAnsi" w:hAnsiTheme="majorHAnsi" w:cstheme="majorHAnsi"/>
          <w:b/>
          <w:sz w:val="24"/>
          <w:szCs w:val="24"/>
          <w:lang w:val="en-US"/>
        </w:rPr>
      </w:pPr>
    </w:p>
    <w:p w14:paraId="3F684AAC" w14:textId="77777777" w:rsidR="00621A9B" w:rsidRPr="00C459D3" w:rsidRDefault="00621A9B" w:rsidP="00B159C4">
      <w:pPr>
        <w:rPr>
          <w:rFonts w:asciiTheme="majorHAnsi" w:hAnsiTheme="majorHAnsi" w:cstheme="majorHAnsi"/>
          <w:b/>
          <w:sz w:val="24"/>
          <w:szCs w:val="24"/>
          <w:lang w:val="en-US"/>
        </w:rPr>
      </w:pPr>
    </w:p>
    <w:p w14:paraId="6C1F75AD" w14:textId="269FA369" w:rsidR="00F476F1" w:rsidRPr="00621A9B" w:rsidRDefault="00621A9B" w:rsidP="00B159C4">
      <w:pPr>
        <w:jc w:val="center"/>
        <w:rPr>
          <w:rFonts w:asciiTheme="majorHAnsi" w:hAnsiTheme="majorHAnsi" w:cstheme="majorHAnsi"/>
          <w:b/>
          <w:sz w:val="28"/>
          <w:szCs w:val="28"/>
          <w:lang w:val="en-US"/>
        </w:rPr>
        <w:sectPr w:rsidR="00F476F1" w:rsidRPr="00621A9B">
          <w:pgSz w:w="11906" w:h="16838"/>
          <w:pgMar w:top="1440" w:right="1440" w:bottom="1440" w:left="1440" w:header="708" w:footer="708" w:gutter="0"/>
          <w:cols w:space="708"/>
          <w:docGrid w:linePitch="360"/>
        </w:sectPr>
      </w:pPr>
      <w:r w:rsidRPr="00621A9B">
        <w:rPr>
          <w:rFonts w:asciiTheme="majorHAnsi" w:hAnsiTheme="majorHAnsi" w:cstheme="majorHAnsi"/>
          <w:b/>
          <w:sz w:val="28"/>
          <w:szCs w:val="28"/>
          <w:lang w:val="en-US"/>
        </w:rPr>
        <w:t>Tháng 10 năm 2018</w:t>
      </w:r>
    </w:p>
    <w:sdt>
      <w:sdtPr>
        <w:rPr>
          <w:rFonts w:ascii="Times New Roman" w:eastAsia="Arial" w:hAnsi="Times New Roman" w:cs="Times New Roman"/>
          <w:color w:val="auto"/>
          <w:sz w:val="24"/>
          <w:szCs w:val="22"/>
          <w:lang w:val="vi-VN"/>
        </w:rPr>
        <w:id w:val="447825986"/>
        <w:docPartObj>
          <w:docPartGallery w:val="Table of Contents"/>
          <w:docPartUnique/>
        </w:docPartObj>
      </w:sdtPr>
      <w:sdtEndPr>
        <w:rPr>
          <w:rFonts w:ascii="Arial" w:hAnsi="Arial"/>
          <w:b/>
          <w:bCs/>
          <w:noProof/>
          <w:sz w:val="22"/>
        </w:rPr>
      </w:sdtEndPr>
      <w:sdtContent>
        <w:p w14:paraId="0DF25062" w14:textId="77777777" w:rsidR="00B159C4" w:rsidRPr="00D21F5F" w:rsidRDefault="003C3237" w:rsidP="00EB501E">
          <w:pPr>
            <w:pStyle w:val="TOCHeading"/>
            <w:jc w:val="center"/>
            <w:rPr>
              <w:rFonts w:ascii="Times New Roman" w:hAnsi="Times New Roman"/>
              <w:b/>
              <w:sz w:val="28"/>
              <w:szCs w:val="28"/>
            </w:rPr>
          </w:pPr>
          <w:r w:rsidRPr="00D21F5F">
            <w:rPr>
              <w:rFonts w:ascii="Times New Roman" w:hAnsi="Times New Roman"/>
              <w:b/>
              <w:sz w:val="28"/>
              <w:szCs w:val="28"/>
            </w:rPr>
            <w:t>MỤC LỤC</w:t>
          </w:r>
        </w:p>
        <w:p w14:paraId="37B1D353" w14:textId="2BCF98ED" w:rsidR="00D21F5F" w:rsidRPr="00D21F5F" w:rsidRDefault="00B159C4">
          <w:pPr>
            <w:pStyle w:val="TOC1"/>
            <w:rPr>
              <w:rFonts w:ascii="Times New Roman" w:hAnsi="Times New Roman" w:cstheme="minorBidi"/>
              <w:noProof/>
              <w:sz w:val="24"/>
            </w:rPr>
          </w:pPr>
          <w:r w:rsidRPr="00D21F5F">
            <w:rPr>
              <w:rFonts w:ascii="Times New Roman" w:hAnsi="Times New Roman"/>
              <w:sz w:val="24"/>
            </w:rPr>
            <w:fldChar w:fldCharType="begin"/>
          </w:r>
          <w:r w:rsidRPr="00D21F5F">
            <w:rPr>
              <w:rFonts w:ascii="Times New Roman" w:hAnsi="Times New Roman"/>
              <w:sz w:val="24"/>
            </w:rPr>
            <w:instrText xml:space="preserve"> TOC \o "1-3" \h \z \u </w:instrText>
          </w:r>
          <w:r w:rsidRPr="00D21F5F">
            <w:rPr>
              <w:rFonts w:ascii="Times New Roman" w:hAnsi="Times New Roman"/>
              <w:sz w:val="24"/>
            </w:rPr>
            <w:fldChar w:fldCharType="separate"/>
          </w:r>
          <w:hyperlink w:anchor="_Toc528138659" w:history="1">
            <w:r w:rsidR="00D21F5F" w:rsidRPr="00D21F5F">
              <w:rPr>
                <w:rStyle w:val="Hyperlink"/>
                <w:rFonts w:ascii="Times New Roman" w:hAnsi="Times New Roman" w:cstheme="majorHAnsi"/>
                <w:noProof/>
                <w:sz w:val="24"/>
              </w:rPr>
              <w:t>PHẦN I. MÔ TẢ BỘ DỮ LIỆU TÀI NGUYÊN RỪNG</w:t>
            </w:r>
            <w:r w:rsidR="00D21F5F" w:rsidRPr="00D21F5F">
              <w:rPr>
                <w:rFonts w:ascii="Times New Roman" w:hAnsi="Times New Roman"/>
                <w:noProof/>
                <w:webHidden/>
                <w:sz w:val="24"/>
              </w:rPr>
              <w:tab/>
            </w:r>
            <w:r w:rsidR="00D21F5F" w:rsidRPr="00D21F5F">
              <w:rPr>
                <w:rFonts w:ascii="Times New Roman" w:hAnsi="Times New Roman"/>
                <w:noProof/>
                <w:webHidden/>
                <w:sz w:val="24"/>
              </w:rPr>
              <w:fldChar w:fldCharType="begin"/>
            </w:r>
            <w:r w:rsidR="00D21F5F" w:rsidRPr="00D21F5F">
              <w:rPr>
                <w:rFonts w:ascii="Times New Roman" w:hAnsi="Times New Roman"/>
                <w:noProof/>
                <w:webHidden/>
                <w:sz w:val="24"/>
              </w:rPr>
              <w:instrText xml:space="preserve"> PAGEREF _Toc528138659 \h </w:instrText>
            </w:r>
            <w:r w:rsidR="00D21F5F" w:rsidRPr="00D21F5F">
              <w:rPr>
                <w:rFonts w:ascii="Times New Roman" w:hAnsi="Times New Roman"/>
                <w:noProof/>
                <w:webHidden/>
                <w:sz w:val="24"/>
              </w:rPr>
            </w:r>
            <w:r w:rsidR="00D21F5F" w:rsidRPr="00D21F5F">
              <w:rPr>
                <w:rFonts w:ascii="Times New Roman" w:hAnsi="Times New Roman"/>
                <w:noProof/>
                <w:webHidden/>
                <w:sz w:val="24"/>
              </w:rPr>
              <w:fldChar w:fldCharType="separate"/>
            </w:r>
            <w:r w:rsidR="00D21F5F" w:rsidRPr="00D21F5F">
              <w:rPr>
                <w:rFonts w:ascii="Times New Roman" w:hAnsi="Times New Roman"/>
                <w:noProof/>
                <w:webHidden/>
                <w:sz w:val="24"/>
              </w:rPr>
              <w:t>3</w:t>
            </w:r>
            <w:r w:rsidR="00D21F5F" w:rsidRPr="00D21F5F">
              <w:rPr>
                <w:rFonts w:ascii="Times New Roman" w:hAnsi="Times New Roman"/>
                <w:noProof/>
                <w:webHidden/>
                <w:sz w:val="24"/>
              </w:rPr>
              <w:fldChar w:fldCharType="end"/>
            </w:r>
          </w:hyperlink>
        </w:p>
        <w:p w14:paraId="3C04E9CC" w14:textId="580D1F01" w:rsidR="00D21F5F" w:rsidRPr="00D21F5F" w:rsidRDefault="004B7D61">
          <w:pPr>
            <w:pStyle w:val="TOC2"/>
            <w:tabs>
              <w:tab w:val="right" w:leader="dot" w:pos="9350"/>
            </w:tabs>
            <w:rPr>
              <w:rFonts w:ascii="Times New Roman" w:eastAsiaTheme="minorEastAsia" w:hAnsi="Times New Roman" w:cstheme="minorBidi"/>
              <w:noProof/>
              <w:sz w:val="24"/>
              <w:lang w:val="en-US"/>
            </w:rPr>
          </w:pPr>
          <w:hyperlink w:anchor="_Toc528138660" w:history="1">
            <w:r w:rsidR="00D21F5F" w:rsidRPr="00D21F5F">
              <w:rPr>
                <w:rStyle w:val="Hyperlink"/>
                <w:rFonts w:ascii="Times New Roman" w:eastAsia="Calibri" w:hAnsi="Times New Roman" w:cstheme="majorHAnsi"/>
                <w:noProof/>
                <w:sz w:val="24"/>
                <w:lang w:val="en-US"/>
              </w:rPr>
              <w:t>1.1 Kiến trúc và bộ Cơ sở dữ liệu FORMIS</w:t>
            </w:r>
            <w:r w:rsidR="00D21F5F" w:rsidRPr="00D21F5F">
              <w:rPr>
                <w:rFonts w:ascii="Times New Roman" w:hAnsi="Times New Roman"/>
                <w:noProof/>
                <w:webHidden/>
                <w:sz w:val="24"/>
              </w:rPr>
              <w:tab/>
            </w:r>
            <w:r w:rsidR="00D21F5F" w:rsidRPr="00D21F5F">
              <w:rPr>
                <w:rFonts w:ascii="Times New Roman" w:hAnsi="Times New Roman"/>
                <w:noProof/>
                <w:webHidden/>
                <w:sz w:val="24"/>
              </w:rPr>
              <w:fldChar w:fldCharType="begin"/>
            </w:r>
            <w:r w:rsidR="00D21F5F" w:rsidRPr="00D21F5F">
              <w:rPr>
                <w:rFonts w:ascii="Times New Roman" w:hAnsi="Times New Roman"/>
                <w:noProof/>
                <w:webHidden/>
                <w:sz w:val="24"/>
              </w:rPr>
              <w:instrText xml:space="preserve"> PAGEREF _Toc528138660 \h </w:instrText>
            </w:r>
            <w:r w:rsidR="00D21F5F" w:rsidRPr="00D21F5F">
              <w:rPr>
                <w:rFonts w:ascii="Times New Roman" w:hAnsi="Times New Roman"/>
                <w:noProof/>
                <w:webHidden/>
                <w:sz w:val="24"/>
              </w:rPr>
            </w:r>
            <w:r w:rsidR="00D21F5F" w:rsidRPr="00D21F5F">
              <w:rPr>
                <w:rFonts w:ascii="Times New Roman" w:hAnsi="Times New Roman"/>
                <w:noProof/>
                <w:webHidden/>
                <w:sz w:val="24"/>
              </w:rPr>
              <w:fldChar w:fldCharType="separate"/>
            </w:r>
            <w:r w:rsidR="00D21F5F" w:rsidRPr="00D21F5F">
              <w:rPr>
                <w:rFonts w:ascii="Times New Roman" w:hAnsi="Times New Roman"/>
                <w:noProof/>
                <w:webHidden/>
                <w:sz w:val="24"/>
              </w:rPr>
              <w:t>3</w:t>
            </w:r>
            <w:r w:rsidR="00D21F5F" w:rsidRPr="00D21F5F">
              <w:rPr>
                <w:rFonts w:ascii="Times New Roman" w:hAnsi="Times New Roman"/>
                <w:noProof/>
                <w:webHidden/>
                <w:sz w:val="24"/>
              </w:rPr>
              <w:fldChar w:fldCharType="end"/>
            </w:r>
          </w:hyperlink>
        </w:p>
        <w:p w14:paraId="238A1E5D" w14:textId="031BD758" w:rsidR="00D21F5F" w:rsidRPr="00D21F5F" w:rsidRDefault="004B7D61">
          <w:pPr>
            <w:pStyle w:val="TOC2"/>
            <w:tabs>
              <w:tab w:val="right" w:leader="dot" w:pos="9350"/>
            </w:tabs>
            <w:rPr>
              <w:rFonts w:ascii="Times New Roman" w:eastAsiaTheme="minorEastAsia" w:hAnsi="Times New Roman" w:cstheme="minorBidi"/>
              <w:noProof/>
              <w:sz w:val="24"/>
              <w:lang w:val="en-US"/>
            </w:rPr>
          </w:pPr>
          <w:hyperlink w:anchor="_Toc528138661" w:history="1">
            <w:r w:rsidR="00D21F5F" w:rsidRPr="00D21F5F">
              <w:rPr>
                <w:rStyle w:val="Hyperlink"/>
                <w:rFonts w:ascii="Times New Roman" w:eastAsia="Calibri" w:hAnsi="Times New Roman" w:cstheme="majorHAnsi"/>
                <w:noProof/>
                <w:sz w:val="24"/>
                <w:lang w:val="en-US"/>
              </w:rPr>
              <w:t>1.2 Mô tả các bộ dữ liệu hiện có</w:t>
            </w:r>
            <w:r w:rsidR="00D21F5F" w:rsidRPr="00D21F5F">
              <w:rPr>
                <w:rFonts w:ascii="Times New Roman" w:hAnsi="Times New Roman"/>
                <w:noProof/>
                <w:webHidden/>
                <w:sz w:val="24"/>
              </w:rPr>
              <w:tab/>
            </w:r>
            <w:r w:rsidR="00D21F5F" w:rsidRPr="00D21F5F">
              <w:rPr>
                <w:rFonts w:ascii="Times New Roman" w:hAnsi="Times New Roman"/>
                <w:noProof/>
                <w:webHidden/>
                <w:sz w:val="24"/>
              </w:rPr>
              <w:fldChar w:fldCharType="begin"/>
            </w:r>
            <w:r w:rsidR="00D21F5F" w:rsidRPr="00D21F5F">
              <w:rPr>
                <w:rFonts w:ascii="Times New Roman" w:hAnsi="Times New Roman"/>
                <w:noProof/>
                <w:webHidden/>
                <w:sz w:val="24"/>
              </w:rPr>
              <w:instrText xml:space="preserve"> PAGEREF _Toc528138661 \h </w:instrText>
            </w:r>
            <w:r w:rsidR="00D21F5F" w:rsidRPr="00D21F5F">
              <w:rPr>
                <w:rFonts w:ascii="Times New Roman" w:hAnsi="Times New Roman"/>
                <w:noProof/>
                <w:webHidden/>
                <w:sz w:val="24"/>
              </w:rPr>
            </w:r>
            <w:r w:rsidR="00D21F5F" w:rsidRPr="00D21F5F">
              <w:rPr>
                <w:rFonts w:ascii="Times New Roman" w:hAnsi="Times New Roman"/>
                <w:noProof/>
                <w:webHidden/>
                <w:sz w:val="24"/>
              </w:rPr>
              <w:fldChar w:fldCharType="separate"/>
            </w:r>
            <w:r w:rsidR="00D21F5F" w:rsidRPr="00D21F5F">
              <w:rPr>
                <w:rFonts w:ascii="Times New Roman" w:hAnsi="Times New Roman"/>
                <w:noProof/>
                <w:webHidden/>
                <w:sz w:val="24"/>
              </w:rPr>
              <w:t>3</w:t>
            </w:r>
            <w:r w:rsidR="00D21F5F" w:rsidRPr="00D21F5F">
              <w:rPr>
                <w:rFonts w:ascii="Times New Roman" w:hAnsi="Times New Roman"/>
                <w:noProof/>
                <w:webHidden/>
                <w:sz w:val="24"/>
              </w:rPr>
              <w:fldChar w:fldCharType="end"/>
            </w:r>
          </w:hyperlink>
        </w:p>
        <w:p w14:paraId="04BB94CE" w14:textId="59B78A5F" w:rsidR="00D21F5F" w:rsidRPr="00D21F5F" w:rsidRDefault="004B7D61">
          <w:pPr>
            <w:pStyle w:val="TOC1"/>
            <w:rPr>
              <w:rFonts w:ascii="Times New Roman" w:hAnsi="Times New Roman" w:cstheme="minorBidi"/>
              <w:noProof/>
              <w:sz w:val="24"/>
            </w:rPr>
          </w:pPr>
          <w:hyperlink w:anchor="_Toc528138662" w:history="1">
            <w:r w:rsidR="00D21F5F" w:rsidRPr="00D21F5F">
              <w:rPr>
                <w:rStyle w:val="Hyperlink"/>
                <w:rFonts w:ascii="Times New Roman" w:hAnsi="Times New Roman" w:cstheme="majorHAnsi"/>
                <w:noProof/>
                <w:sz w:val="24"/>
              </w:rPr>
              <w:t>PHẦN II. XE</w:t>
            </w:r>
            <w:bookmarkStart w:id="0" w:name="_GoBack"/>
            <w:bookmarkEnd w:id="0"/>
            <w:r w:rsidR="00D21F5F" w:rsidRPr="00D21F5F">
              <w:rPr>
                <w:rStyle w:val="Hyperlink"/>
                <w:rFonts w:ascii="Times New Roman" w:hAnsi="Times New Roman" w:cstheme="majorHAnsi"/>
                <w:noProof/>
                <w:sz w:val="24"/>
              </w:rPr>
              <w:t>M THÔNG TIN DỮ LIỆU TÀI NGUYÊN RỪNG</w:t>
            </w:r>
            <w:r w:rsidR="00D21F5F" w:rsidRPr="00D21F5F">
              <w:rPr>
                <w:rFonts w:ascii="Times New Roman" w:hAnsi="Times New Roman"/>
                <w:noProof/>
                <w:webHidden/>
                <w:sz w:val="24"/>
              </w:rPr>
              <w:tab/>
            </w:r>
            <w:r w:rsidR="00D21F5F" w:rsidRPr="00D21F5F">
              <w:rPr>
                <w:rFonts w:ascii="Times New Roman" w:hAnsi="Times New Roman"/>
                <w:noProof/>
                <w:webHidden/>
                <w:sz w:val="24"/>
              </w:rPr>
              <w:fldChar w:fldCharType="begin"/>
            </w:r>
            <w:r w:rsidR="00D21F5F" w:rsidRPr="00D21F5F">
              <w:rPr>
                <w:rFonts w:ascii="Times New Roman" w:hAnsi="Times New Roman"/>
                <w:noProof/>
                <w:webHidden/>
                <w:sz w:val="24"/>
              </w:rPr>
              <w:instrText xml:space="preserve"> PAGEREF _Toc528138662 \h </w:instrText>
            </w:r>
            <w:r w:rsidR="00D21F5F" w:rsidRPr="00D21F5F">
              <w:rPr>
                <w:rFonts w:ascii="Times New Roman" w:hAnsi="Times New Roman"/>
                <w:noProof/>
                <w:webHidden/>
                <w:sz w:val="24"/>
              </w:rPr>
            </w:r>
            <w:r w:rsidR="00D21F5F" w:rsidRPr="00D21F5F">
              <w:rPr>
                <w:rFonts w:ascii="Times New Roman" w:hAnsi="Times New Roman"/>
                <w:noProof/>
                <w:webHidden/>
                <w:sz w:val="24"/>
              </w:rPr>
              <w:fldChar w:fldCharType="separate"/>
            </w:r>
            <w:r w:rsidR="00D21F5F" w:rsidRPr="00D21F5F">
              <w:rPr>
                <w:rFonts w:ascii="Times New Roman" w:hAnsi="Times New Roman"/>
                <w:noProof/>
                <w:webHidden/>
                <w:sz w:val="24"/>
              </w:rPr>
              <w:t>8</w:t>
            </w:r>
            <w:r w:rsidR="00D21F5F" w:rsidRPr="00D21F5F">
              <w:rPr>
                <w:rFonts w:ascii="Times New Roman" w:hAnsi="Times New Roman"/>
                <w:noProof/>
                <w:webHidden/>
                <w:sz w:val="24"/>
              </w:rPr>
              <w:fldChar w:fldCharType="end"/>
            </w:r>
          </w:hyperlink>
        </w:p>
        <w:p w14:paraId="2B484D19" w14:textId="05A58E9B" w:rsidR="00D21F5F" w:rsidRPr="00D21F5F" w:rsidRDefault="004B7D61">
          <w:pPr>
            <w:pStyle w:val="TOC2"/>
            <w:tabs>
              <w:tab w:val="right" w:leader="dot" w:pos="9350"/>
            </w:tabs>
            <w:rPr>
              <w:rFonts w:ascii="Times New Roman" w:eastAsiaTheme="minorEastAsia" w:hAnsi="Times New Roman" w:cstheme="minorBidi"/>
              <w:noProof/>
              <w:sz w:val="24"/>
              <w:lang w:val="en-US"/>
            </w:rPr>
          </w:pPr>
          <w:hyperlink w:anchor="_Toc528138663" w:history="1">
            <w:r w:rsidR="00D21F5F" w:rsidRPr="00D21F5F">
              <w:rPr>
                <w:rStyle w:val="Hyperlink"/>
                <w:rFonts w:ascii="Times New Roman" w:hAnsi="Times New Roman" w:cstheme="majorHAnsi"/>
                <w:noProof/>
                <w:sz w:val="24"/>
                <w:lang w:val="en-US"/>
              </w:rPr>
              <w:t>2.1 Địa chỉ truy cập</w:t>
            </w:r>
            <w:r w:rsidR="00D21F5F" w:rsidRPr="00D21F5F">
              <w:rPr>
                <w:rFonts w:ascii="Times New Roman" w:hAnsi="Times New Roman"/>
                <w:noProof/>
                <w:webHidden/>
                <w:sz w:val="24"/>
              </w:rPr>
              <w:tab/>
            </w:r>
            <w:r w:rsidR="00D21F5F" w:rsidRPr="00D21F5F">
              <w:rPr>
                <w:rFonts w:ascii="Times New Roman" w:hAnsi="Times New Roman"/>
                <w:noProof/>
                <w:webHidden/>
                <w:sz w:val="24"/>
              </w:rPr>
              <w:fldChar w:fldCharType="begin"/>
            </w:r>
            <w:r w:rsidR="00D21F5F" w:rsidRPr="00D21F5F">
              <w:rPr>
                <w:rFonts w:ascii="Times New Roman" w:hAnsi="Times New Roman"/>
                <w:noProof/>
                <w:webHidden/>
                <w:sz w:val="24"/>
              </w:rPr>
              <w:instrText xml:space="preserve"> PAGEREF _Toc528138663 \h </w:instrText>
            </w:r>
            <w:r w:rsidR="00D21F5F" w:rsidRPr="00D21F5F">
              <w:rPr>
                <w:rFonts w:ascii="Times New Roman" w:hAnsi="Times New Roman"/>
                <w:noProof/>
                <w:webHidden/>
                <w:sz w:val="24"/>
              </w:rPr>
            </w:r>
            <w:r w:rsidR="00D21F5F" w:rsidRPr="00D21F5F">
              <w:rPr>
                <w:rFonts w:ascii="Times New Roman" w:hAnsi="Times New Roman"/>
                <w:noProof/>
                <w:webHidden/>
                <w:sz w:val="24"/>
              </w:rPr>
              <w:fldChar w:fldCharType="separate"/>
            </w:r>
            <w:r w:rsidR="00D21F5F" w:rsidRPr="00D21F5F">
              <w:rPr>
                <w:rFonts w:ascii="Times New Roman" w:hAnsi="Times New Roman"/>
                <w:noProof/>
                <w:webHidden/>
                <w:sz w:val="24"/>
              </w:rPr>
              <w:t>8</w:t>
            </w:r>
            <w:r w:rsidR="00D21F5F" w:rsidRPr="00D21F5F">
              <w:rPr>
                <w:rFonts w:ascii="Times New Roman" w:hAnsi="Times New Roman"/>
                <w:noProof/>
                <w:webHidden/>
                <w:sz w:val="24"/>
              </w:rPr>
              <w:fldChar w:fldCharType="end"/>
            </w:r>
          </w:hyperlink>
        </w:p>
        <w:p w14:paraId="0FC27CA5" w14:textId="1C31F0C1" w:rsidR="00D21F5F" w:rsidRPr="00D21F5F" w:rsidRDefault="004B7D61">
          <w:pPr>
            <w:pStyle w:val="TOC2"/>
            <w:tabs>
              <w:tab w:val="right" w:leader="dot" w:pos="9350"/>
            </w:tabs>
            <w:rPr>
              <w:rFonts w:ascii="Times New Roman" w:eastAsiaTheme="minorEastAsia" w:hAnsi="Times New Roman" w:cstheme="minorBidi"/>
              <w:noProof/>
              <w:sz w:val="24"/>
              <w:lang w:val="en-US"/>
            </w:rPr>
          </w:pPr>
          <w:hyperlink w:anchor="_Toc528138664" w:history="1">
            <w:r w:rsidR="00D21F5F" w:rsidRPr="00D21F5F">
              <w:rPr>
                <w:rStyle w:val="Hyperlink"/>
                <w:rFonts w:ascii="Times New Roman" w:hAnsi="Times New Roman" w:cstheme="majorHAnsi"/>
                <w:noProof/>
                <w:sz w:val="24"/>
                <w:lang w:val="en-US"/>
              </w:rPr>
              <w:t>2.2 Giới thiệu về hệ thống chia sẻ dữ liệu tài nguyên rừng</w:t>
            </w:r>
            <w:r w:rsidR="00D21F5F" w:rsidRPr="00D21F5F">
              <w:rPr>
                <w:rFonts w:ascii="Times New Roman" w:hAnsi="Times New Roman"/>
                <w:noProof/>
                <w:webHidden/>
                <w:sz w:val="24"/>
              </w:rPr>
              <w:tab/>
            </w:r>
            <w:r w:rsidR="00D21F5F" w:rsidRPr="00D21F5F">
              <w:rPr>
                <w:rFonts w:ascii="Times New Roman" w:hAnsi="Times New Roman"/>
                <w:noProof/>
                <w:webHidden/>
                <w:sz w:val="24"/>
              </w:rPr>
              <w:fldChar w:fldCharType="begin"/>
            </w:r>
            <w:r w:rsidR="00D21F5F" w:rsidRPr="00D21F5F">
              <w:rPr>
                <w:rFonts w:ascii="Times New Roman" w:hAnsi="Times New Roman"/>
                <w:noProof/>
                <w:webHidden/>
                <w:sz w:val="24"/>
              </w:rPr>
              <w:instrText xml:space="preserve"> PAGEREF _Toc528138664 \h </w:instrText>
            </w:r>
            <w:r w:rsidR="00D21F5F" w:rsidRPr="00D21F5F">
              <w:rPr>
                <w:rFonts w:ascii="Times New Roman" w:hAnsi="Times New Roman"/>
                <w:noProof/>
                <w:webHidden/>
                <w:sz w:val="24"/>
              </w:rPr>
            </w:r>
            <w:r w:rsidR="00D21F5F" w:rsidRPr="00D21F5F">
              <w:rPr>
                <w:rFonts w:ascii="Times New Roman" w:hAnsi="Times New Roman"/>
                <w:noProof/>
                <w:webHidden/>
                <w:sz w:val="24"/>
              </w:rPr>
              <w:fldChar w:fldCharType="separate"/>
            </w:r>
            <w:r w:rsidR="00D21F5F" w:rsidRPr="00D21F5F">
              <w:rPr>
                <w:rFonts w:ascii="Times New Roman" w:hAnsi="Times New Roman"/>
                <w:noProof/>
                <w:webHidden/>
                <w:sz w:val="24"/>
              </w:rPr>
              <w:t>9</w:t>
            </w:r>
            <w:r w:rsidR="00D21F5F" w:rsidRPr="00D21F5F">
              <w:rPr>
                <w:rFonts w:ascii="Times New Roman" w:hAnsi="Times New Roman"/>
                <w:noProof/>
                <w:webHidden/>
                <w:sz w:val="24"/>
              </w:rPr>
              <w:fldChar w:fldCharType="end"/>
            </w:r>
          </w:hyperlink>
        </w:p>
        <w:p w14:paraId="33348123" w14:textId="5BE1595D" w:rsidR="00D21F5F" w:rsidRPr="00D21F5F" w:rsidRDefault="004B7D61">
          <w:pPr>
            <w:pStyle w:val="TOC1"/>
            <w:rPr>
              <w:rFonts w:ascii="Times New Roman" w:hAnsi="Times New Roman" w:cstheme="minorBidi"/>
              <w:noProof/>
              <w:sz w:val="24"/>
            </w:rPr>
          </w:pPr>
          <w:hyperlink w:anchor="_Toc528138665" w:history="1">
            <w:r w:rsidR="00D21F5F" w:rsidRPr="00D21F5F">
              <w:rPr>
                <w:rStyle w:val="Hyperlink"/>
                <w:rFonts w:ascii="Times New Roman" w:hAnsi="Times New Roman" w:cstheme="majorHAnsi"/>
                <w:noProof/>
                <w:sz w:val="24"/>
              </w:rPr>
              <w:t>PHẦN III. TẢI VÀ SỬ DỤNG DỮ LIỆU TÀI NGUYÊN RỪNG</w:t>
            </w:r>
            <w:r w:rsidR="00D21F5F" w:rsidRPr="00D21F5F">
              <w:rPr>
                <w:rFonts w:ascii="Times New Roman" w:hAnsi="Times New Roman"/>
                <w:noProof/>
                <w:webHidden/>
                <w:sz w:val="24"/>
              </w:rPr>
              <w:tab/>
            </w:r>
            <w:r w:rsidR="00D21F5F" w:rsidRPr="00D21F5F">
              <w:rPr>
                <w:rFonts w:ascii="Times New Roman" w:hAnsi="Times New Roman"/>
                <w:noProof/>
                <w:webHidden/>
                <w:sz w:val="24"/>
              </w:rPr>
              <w:fldChar w:fldCharType="begin"/>
            </w:r>
            <w:r w:rsidR="00D21F5F" w:rsidRPr="00D21F5F">
              <w:rPr>
                <w:rFonts w:ascii="Times New Roman" w:hAnsi="Times New Roman"/>
                <w:noProof/>
                <w:webHidden/>
                <w:sz w:val="24"/>
              </w:rPr>
              <w:instrText xml:space="preserve"> PAGEREF _Toc528138665 \h </w:instrText>
            </w:r>
            <w:r w:rsidR="00D21F5F" w:rsidRPr="00D21F5F">
              <w:rPr>
                <w:rFonts w:ascii="Times New Roman" w:hAnsi="Times New Roman"/>
                <w:noProof/>
                <w:webHidden/>
                <w:sz w:val="24"/>
              </w:rPr>
            </w:r>
            <w:r w:rsidR="00D21F5F" w:rsidRPr="00D21F5F">
              <w:rPr>
                <w:rFonts w:ascii="Times New Roman" w:hAnsi="Times New Roman"/>
                <w:noProof/>
                <w:webHidden/>
                <w:sz w:val="24"/>
              </w:rPr>
              <w:fldChar w:fldCharType="separate"/>
            </w:r>
            <w:r w:rsidR="00D21F5F" w:rsidRPr="00D21F5F">
              <w:rPr>
                <w:rFonts w:ascii="Times New Roman" w:hAnsi="Times New Roman"/>
                <w:noProof/>
                <w:webHidden/>
                <w:sz w:val="24"/>
              </w:rPr>
              <w:t>22</w:t>
            </w:r>
            <w:r w:rsidR="00D21F5F" w:rsidRPr="00D21F5F">
              <w:rPr>
                <w:rFonts w:ascii="Times New Roman" w:hAnsi="Times New Roman"/>
                <w:noProof/>
                <w:webHidden/>
                <w:sz w:val="24"/>
              </w:rPr>
              <w:fldChar w:fldCharType="end"/>
            </w:r>
          </w:hyperlink>
        </w:p>
        <w:p w14:paraId="004AE23A" w14:textId="41B77FF3" w:rsidR="00D21F5F" w:rsidRPr="00D21F5F" w:rsidRDefault="004B7D61">
          <w:pPr>
            <w:pStyle w:val="TOC2"/>
            <w:tabs>
              <w:tab w:val="right" w:leader="dot" w:pos="9350"/>
            </w:tabs>
            <w:rPr>
              <w:rFonts w:ascii="Times New Roman" w:eastAsiaTheme="minorEastAsia" w:hAnsi="Times New Roman" w:cstheme="minorBidi"/>
              <w:noProof/>
              <w:sz w:val="24"/>
              <w:lang w:val="en-US"/>
            </w:rPr>
          </w:pPr>
          <w:hyperlink w:anchor="_Toc528138666" w:history="1">
            <w:r w:rsidR="00D21F5F" w:rsidRPr="00D21F5F">
              <w:rPr>
                <w:rStyle w:val="Hyperlink"/>
                <w:rFonts w:ascii="Times New Roman" w:hAnsi="Times New Roman" w:cstheme="majorHAnsi"/>
                <w:noProof/>
                <w:sz w:val="24"/>
                <w:lang w:val="en-US"/>
              </w:rPr>
              <w:t>3.1 Tải dữ liệu tài nguyên rừng</w:t>
            </w:r>
            <w:r w:rsidR="00D21F5F" w:rsidRPr="00D21F5F">
              <w:rPr>
                <w:rFonts w:ascii="Times New Roman" w:hAnsi="Times New Roman"/>
                <w:noProof/>
                <w:webHidden/>
                <w:sz w:val="24"/>
              </w:rPr>
              <w:tab/>
            </w:r>
            <w:r w:rsidR="00D21F5F" w:rsidRPr="00D21F5F">
              <w:rPr>
                <w:rFonts w:ascii="Times New Roman" w:hAnsi="Times New Roman"/>
                <w:noProof/>
                <w:webHidden/>
                <w:sz w:val="24"/>
              </w:rPr>
              <w:fldChar w:fldCharType="begin"/>
            </w:r>
            <w:r w:rsidR="00D21F5F" w:rsidRPr="00D21F5F">
              <w:rPr>
                <w:rFonts w:ascii="Times New Roman" w:hAnsi="Times New Roman"/>
                <w:noProof/>
                <w:webHidden/>
                <w:sz w:val="24"/>
              </w:rPr>
              <w:instrText xml:space="preserve"> PAGEREF _Toc528138666 \h </w:instrText>
            </w:r>
            <w:r w:rsidR="00D21F5F" w:rsidRPr="00D21F5F">
              <w:rPr>
                <w:rFonts w:ascii="Times New Roman" w:hAnsi="Times New Roman"/>
                <w:noProof/>
                <w:webHidden/>
                <w:sz w:val="24"/>
              </w:rPr>
            </w:r>
            <w:r w:rsidR="00D21F5F" w:rsidRPr="00D21F5F">
              <w:rPr>
                <w:rFonts w:ascii="Times New Roman" w:hAnsi="Times New Roman"/>
                <w:noProof/>
                <w:webHidden/>
                <w:sz w:val="24"/>
              </w:rPr>
              <w:fldChar w:fldCharType="separate"/>
            </w:r>
            <w:r w:rsidR="00D21F5F" w:rsidRPr="00D21F5F">
              <w:rPr>
                <w:rFonts w:ascii="Times New Roman" w:hAnsi="Times New Roman"/>
                <w:noProof/>
                <w:webHidden/>
                <w:sz w:val="24"/>
              </w:rPr>
              <w:t>22</w:t>
            </w:r>
            <w:r w:rsidR="00D21F5F" w:rsidRPr="00D21F5F">
              <w:rPr>
                <w:rFonts w:ascii="Times New Roman" w:hAnsi="Times New Roman"/>
                <w:noProof/>
                <w:webHidden/>
                <w:sz w:val="24"/>
              </w:rPr>
              <w:fldChar w:fldCharType="end"/>
            </w:r>
          </w:hyperlink>
        </w:p>
        <w:p w14:paraId="53D57B9F" w14:textId="58A3092B" w:rsidR="00D21F5F" w:rsidRPr="00D21F5F" w:rsidRDefault="004B7D61">
          <w:pPr>
            <w:pStyle w:val="TOC2"/>
            <w:tabs>
              <w:tab w:val="right" w:leader="dot" w:pos="9350"/>
            </w:tabs>
            <w:rPr>
              <w:rFonts w:ascii="Times New Roman" w:eastAsiaTheme="minorEastAsia" w:hAnsi="Times New Roman" w:cstheme="minorBidi"/>
              <w:noProof/>
              <w:sz w:val="24"/>
              <w:lang w:val="en-US"/>
            </w:rPr>
          </w:pPr>
          <w:hyperlink w:anchor="_Toc528138667" w:history="1">
            <w:r w:rsidR="00D21F5F" w:rsidRPr="00D21F5F">
              <w:rPr>
                <w:rStyle w:val="Hyperlink"/>
                <w:rFonts w:ascii="Times New Roman" w:hAnsi="Times New Roman" w:cstheme="majorHAnsi"/>
                <w:noProof/>
                <w:sz w:val="24"/>
                <w:lang w:val="en-US"/>
              </w:rPr>
              <w:t>3.2 Hướng dẫn sử dụng công cụ để tải dữ liệu tài nguyên rừng</w:t>
            </w:r>
            <w:r w:rsidR="00D21F5F" w:rsidRPr="00D21F5F">
              <w:rPr>
                <w:rFonts w:ascii="Times New Roman" w:hAnsi="Times New Roman"/>
                <w:noProof/>
                <w:webHidden/>
                <w:sz w:val="24"/>
              </w:rPr>
              <w:tab/>
            </w:r>
            <w:r w:rsidR="00D21F5F" w:rsidRPr="00D21F5F">
              <w:rPr>
                <w:rFonts w:ascii="Times New Roman" w:hAnsi="Times New Roman"/>
                <w:noProof/>
                <w:webHidden/>
                <w:sz w:val="24"/>
              </w:rPr>
              <w:fldChar w:fldCharType="begin"/>
            </w:r>
            <w:r w:rsidR="00D21F5F" w:rsidRPr="00D21F5F">
              <w:rPr>
                <w:rFonts w:ascii="Times New Roman" w:hAnsi="Times New Roman"/>
                <w:noProof/>
                <w:webHidden/>
                <w:sz w:val="24"/>
              </w:rPr>
              <w:instrText xml:space="preserve"> PAGEREF _Toc528138667 \h </w:instrText>
            </w:r>
            <w:r w:rsidR="00D21F5F" w:rsidRPr="00D21F5F">
              <w:rPr>
                <w:rFonts w:ascii="Times New Roman" w:hAnsi="Times New Roman"/>
                <w:noProof/>
                <w:webHidden/>
                <w:sz w:val="24"/>
              </w:rPr>
            </w:r>
            <w:r w:rsidR="00D21F5F" w:rsidRPr="00D21F5F">
              <w:rPr>
                <w:rFonts w:ascii="Times New Roman" w:hAnsi="Times New Roman"/>
                <w:noProof/>
                <w:webHidden/>
                <w:sz w:val="24"/>
              </w:rPr>
              <w:fldChar w:fldCharType="separate"/>
            </w:r>
            <w:r w:rsidR="00D21F5F" w:rsidRPr="00D21F5F">
              <w:rPr>
                <w:rFonts w:ascii="Times New Roman" w:hAnsi="Times New Roman"/>
                <w:noProof/>
                <w:webHidden/>
                <w:sz w:val="24"/>
              </w:rPr>
              <w:t>24</w:t>
            </w:r>
            <w:r w:rsidR="00D21F5F" w:rsidRPr="00D21F5F">
              <w:rPr>
                <w:rFonts w:ascii="Times New Roman" w:hAnsi="Times New Roman"/>
                <w:noProof/>
                <w:webHidden/>
                <w:sz w:val="24"/>
              </w:rPr>
              <w:fldChar w:fldCharType="end"/>
            </w:r>
          </w:hyperlink>
        </w:p>
        <w:p w14:paraId="3FF47794" w14:textId="0A0C7754" w:rsidR="00D21F5F" w:rsidRPr="00D21F5F" w:rsidRDefault="004B7D61">
          <w:pPr>
            <w:pStyle w:val="TOC2"/>
            <w:tabs>
              <w:tab w:val="right" w:leader="dot" w:pos="9350"/>
            </w:tabs>
            <w:rPr>
              <w:rFonts w:ascii="Times New Roman" w:eastAsiaTheme="minorEastAsia" w:hAnsi="Times New Roman" w:cstheme="minorBidi"/>
              <w:noProof/>
              <w:sz w:val="24"/>
              <w:lang w:val="en-US"/>
            </w:rPr>
          </w:pPr>
          <w:hyperlink w:anchor="_Toc528138668" w:history="1">
            <w:r w:rsidR="00D21F5F" w:rsidRPr="00D21F5F">
              <w:rPr>
                <w:rStyle w:val="Hyperlink"/>
                <w:rFonts w:ascii="Times New Roman" w:hAnsi="Times New Roman" w:cstheme="majorHAnsi"/>
                <w:noProof/>
                <w:sz w:val="24"/>
                <w:lang w:val="en-US"/>
              </w:rPr>
              <w:t>3.3 Sử dụng dữ liệu tài nguyên rừng</w:t>
            </w:r>
            <w:r w:rsidR="00D21F5F" w:rsidRPr="00D21F5F">
              <w:rPr>
                <w:rFonts w:ascii="Times New Roman" w:hAnsi="Times New Roman"/>
                <w:noProof/>
                <w:webHidden/>
                <w:sz w:val="24"/>
              </w:rPr>
              <w:tab/>
            </w:r>
            <w:r w:rsidR="00D21F5F" w:rsidRPr="00D21F5F">
              <w:rPr>
                <w:rFonts w:ascii="Times New Roman" w:hAnsi="Times New Roman"/>
                <w:noProof/>
                <w:webHidden/>
                <w:sz w:val="24"/>
              </w:rPr>
              <w:fldChar w:fldCharType="begin"/>
            </w:r>
            <w:r w:rsidR="00D21F5F" w:rsidRPr="00D21F5F">
              <w:rPr>
                <w:rFonts w:ascii="Times New Roman" w:hAnsi="Times New Roman"/>
                <w:noProof/>
                <w:webHidden/>
                <w:sz w:val="24"/>
              </w:rPr>
              <w:instrText xml:space="preserve"> PAGEREF _Toc528138668 \h </w:instrText>
            </w:r>
            <w:r w:rsidR="00D21F5F" w:rsidRPr="00D21F5F">
              <w:rPr>
                <w:rFonts w:ascii="Times New Roman" w:hAnsi="Times New Roman"/>
                <w:noProof/>
                <w:webHidden/>
                <w:sz w:val="24"/>
              </w:rPr>
            </w:r>
            <w:r w:rsidR="00D21F5F" w:rsidRPr="00D21F5F">
              <w:rPr>
                <w:rFonts w:ascii="Times New Roman" w:hAnsi="Times New Roman"/>
                <w:noProof/>
                <w:webHidden/>
                <w:sz w:val="24"/>
              </w:rPr>
              <w:fldChar w:fldCharType="separate"/>
            </w:r>
            <w:r w:rsidR="00D21F5F" w:rsidRPr="00D21F5F">
              <w:rPr>
                <w:rFonts w:ascii="Times New Roman" w:hAnsi="Times New Roman"/>
                <w:noProof/>
                <w:webHidden/>
                <w:sz w:val="24"/>
              </w:rPr>
              <w:t>30</w:t>
            </w:r>
            <w:r w:rsidR="00D21F5F" w:rsidRPr="00D21F5F">
              <w:rPr>
                <w:rFonts w:ascii="Times New Roman" w:hAnsi="Times New Roman"/>
                <w:noProof/>
                <w:webHidden/>
                <w:sz w:val="24"/>
              </w:rPr>
              <w:fldChar w:fldCharType="end"/>
            </w:r>
          </w:hyperlink>
        </w:p>
        <w:p w14:paraId="209C3173" w14:textId="410B5D59" w:rsidR="00D21F5F" w:rsidRPr="00D21F5F" w:rsidRDefault="004B7D61">
          <w:pPr>
            <w:pStyle w:val="TOC1"/>
            <w:rPr>
              <w:rFonts w:ascii="Times New Roman" w:hAnsi="Times New Roman" w:cstheme="minorBidi"/>
              <w:noProof/>
              <w:sz w:val="24"/>
            </w:rPr>
          </w:pPr>
          <w:hyperlink w:anchor="_Toc528138669" w:history="1">
            <w:r w:rsidR="00D21F5F" w:rsidRPr="00D21F5F">
              <w:rPr>
                <w:rStyle w:val="Hyperlink"/>
                <w:rFonts w:ascii="Times New Roman" w:hAnsi="Times New Roman" w:cstheme="majorHAnsi"/>
                <w:noProof/>
                <w:sz w:val="24"/>
              </w:rPr>
              <w:t>PHẦN IV. ĐIỀU KHOẢN VỀ BẢN QUYỀN DỮ LIỆU</w:t>
            </w:r>
            <w:r w:rsidR="00D21F5F" w:rsidRPr="00D21F5F">
              <w:rPr>
                <w:rFonts w:ascii="Times New Roman" w:hAnsi="Times New Roman"/>
                <w:noProof/>
                <w:webHidden/>
                <w:sz w:val="24"/>
              </w:rPr>
              <w:tab/>
            </w:r>
            <w:r w:rsidR="00D21F5F" w:rsidRPr="00D21F5F">
              <w:rPr>
                <w:rFonts w:ascii="Times New Roman" w:hAnsi="Times New Roman"/>
                <w:noProof/>
                <w:webHidden/>
                <w:sz w:val="24"/>
              </w:rPr>
              <w:fldChar w:fldCharType="begin"/>
            </w:r>
            <w:r w:rsidR="00D21F5F" w:rsidRPr="00D21F5F">
              <w:rPr>
                <w:rFonts w:ascii="Times New Roman" w:hAnsi="Times New Roman"/>
                <w:noProof/>
                <w:webHidden/>
                <w:sz w:val="24"/>
              </w:rPr>
              <w:instrText xml:space="preserve"> PAGEREF _Toc528138669 \h </w:instrText>
            </w:r>
            <w:r w:rsidR="00D21F5F" w:rsidRPr="00D21F5F">
              <w:rPr>
                <w:rFonts w:ascii="Times New Roman" w:hAnsi="Times New Roman"/>
                <w:noProof/>
                <w:webHidden/>
                <w:sz w:val="24"/>
              </w:rPr>
            </w:r>
            <w:r w:rsidR="00D21F5F" w:rsidRPr="00D21F5F">
              <w:rPr>
                <w:rFonts w:ascii="Times New Roman" w:hAnsi="Times New Roman"/>
                <w:noProof/>
                <w:webHidden/>
                <w:sz w:val="24"/>
              </w:rPr>
              <w:fldChar w:fldCharType="separate"/>
            </w:r>
            <w:r w:rsidR="00D21F5F" w:rsidRPr="00D21F5F">
              <w:rPr>
                <w:rFonts w:ascii="Times New Roman" w:hAnsi="Times New Roman"/>
                <w:noProof/>
                <w:webHidden/>
                <w:sz w:val="24"/>
              </w:rPr>
              <w:t>31</w:t>
            </w:r>
            <w:r w:rsidR="00D21F5F" w:rsidRPr="00D21F5F">
              <w:rPr>
                <w:rFonts w:ascii="Times New Roman" w:hAnsi="Times New Roman"/>
                <w:noProof/>
                <w:webHidden/>
                <w:sz w:val="24"/>
              </w:rPr>
              <w:fldChar w:fldCharType="end"/>
            </w:r>
          </w:hyperlink>
        </w:p>
        <w:p w14:paraId="1EDD708A" w14:textId="75361ADF" w:rsidR="00B159C4" w:rsidRDefault="00B159C4">
          <w:r w:rsidRPr="00D21F5F">
            <w:rPr>
              <w:rFonts w:ascii="Times New Roman" w:hAnsi="Times New Roman"/>
              <w:bCs/>
              <w:noProof/>
              <w:sz w:val="24"/>
            </w:rPr>
            <w:fldChar w:fldCharType="end"/>
          </w:r>
        </w:p>
      </w:sdtContent>
    </w:sdt>
    <w:p w14:paraId="30332F95" w14:textId="77777777" w:rsidR="00F476F1" w:rsidRPr="00C459D3" w:rsidRDefault="00F476F1" w:rsidP="00B159C4">
      <w:pPr>
        <w:rPr>
          <w:rFonts w:asciiTheme="majorHAnsi" w:hAnsiTheme="majorHAnsi" w:cstheme="majorHAnsi"/>
          <w:b/>
          <w:color w:val="00B0F0"/>
          <w:sz w:val="24"/>
          <w:szCs w:val="24"/>
          <w:lang w:val="en-US"/>
        </w:rPr>
        <w:sectPr w:rsidR="00F476F1" w:rsidRPr="00C459D3">
          <w:footerReference w:type="default" r:id="rId8"/>
          <w:pgSz w:w="12240" w:h="15840"/>
          <w:pgMar w:top="1440" w:right="1440" w:bottom="1440" w:left="1440" w:header="720" w:footer="720" w:gutter="0"/>
          <w:cols w:space="708"/>
          <w:titlePg/>
          <w:docGrid w:linePitch="360"/>
        </w:sectPr>
      </w:pPr>
    </w:p>
    <w:p w14:paraId="36B52B9D" w14:textId="77777777" w:rsidR="00B81DCB" w:rsidRDefault="00DB1B1E" w:rsidP="00B159C4">
      <w:pPr>
        <w:pStyle w:val="Heading1"/>
        <w:rPr>
          <w:rFonts w:cstheme="majorHAnsi"/>
          <w:b/>
          <w:color w:val="00B0F0"/>
          <w:sz w:val="24"/>
          <w:szCs w:val="24"/>
          <w:lang w:val="en-US"/>
        </w:rPr>
      </w:pPr>
      <w:bookmarkStart w:id="1" w:name="_Toc528138659"/>
      <w:r w:rsidRPr="00C459D3">
        <w:rPr>
          <w:rFonts w:cstheme="majorHAnsi"/>
          <w:b/>
          <w:color w:val="00B0F0"/>
          <w:sz w:val="24"/>
          <w:szCs w:val="24"/>
          <w:lang w:val="en-US"/>
        </w:rPr>
        <w:lastRenderedPageBreak/>
        <w:t>PHẦ</w:t>
      </w:r>
      <w:r w:rsidR="009D4686" w:rsidRPr="00C459D3">
        <w:rPr>
          <w:rFonts w:cstheme="majorHAnsi"/>
          <w:b/>
          <w:color w:val="00B0F0"/>
          <w:sz w:val="24"/>
          <w:szCs w:val="24"/>
          <w:lang w:val="en-US"/>
        </w:rPr>
        <w:t xml:space="preserve">N I. </w:t>
      </w:r>
      <w:r w:rsidRPr="00C459D3">
        <w:rPr>
          <w:rFonts w:cstheme="majorHAnsi"/>
          <w:b/>
          <w:color w:val="00B0F0"/>
          <w:sz w:val="24"/>
          <w:szCs w:val="24"/>
          <w:lang w:val="en-US"/>
        </w:rPr>
        <w:t>MÔ TẢ BỘ DỮ LIỆU TÀI NGUYÊN RỪNG</w:t>
      </w:r>
      <w:bookmarkEnd w:id="1"/>
    </w:p>
    <w:p w14:paraId="5F57009F" w14:textId="77777777" w:rsidR="00736D74" w:rsidRPr="00736D74" w:rsidRDefault="00736D74" w:rsidP="00736D74">
      <w:pPr>
        <w:pStyle w:val="Heading2"/>
        <w:rPr>
          <w:color w:val="auto"/>
          <w:lang w:val="en-US"/>
        </w:rPr>
      </w:pPr>
    </w:p>
    <w:p w14:paraId="27BFC4C1" w14:textId="77777777" w:rsidR="000F6186" w:rsidRPr="000F6186" w:rsidRDefault="009D4686" w:rsidP="00736D74">
      <w:pPr>
        <w:pStyle w:val="Heading2"/>
        <w:rPr>
          <w:rFonts w:eastAsia="Calibri" w:cstheme="majorHAnsi"/>
          <w:b/>
          <w:sz w:val="24"/>
          <w:szCs w:val="24"/>
          <w:lang w:val="en-US"/>
        </w:rPr>
      </w:pPr>
      <w:bookmarkStart w:id="2" w:name="_Toc528138660"/>
      <w:r w:rsidRPr="00736D74">
        <w:rPr>
          <w:rFonts w:eastAsia="Calibri" w:cstheme="majorHAnsi"/>
          <w:b/>
          <w:color w:val="auto"/>
          <w:sz w:val="24"/>
          <w:szCs w:val="24"/>
          <w:lang w:val="en-US"/>
        </w:rPr>
        <w:t>1.1</w:t>
      </w:r>
      <w:r w:rsidR="000F6186" w:rsidRPr="000F6186">
        <w:rPr>
          <w:rFonts w:eastAsia="Calibri" w:cstheme="majorHAnsi"/>
          <w:b/>
          <w:color w:val="auto"/>
          <w:sz w:val="24"/>
          <w:szCs w:val="24"/>
          <w:lang w:val="en-US"/>
        </w:rPr>
        <w:t xml:space="preserve"> </w:t>
      </w:r>
      <w:r w:rsidR="00736D74" w:rsidRPr="00736D74">
        <w:rPr>
          <w:rFonts w:eastAsia="Calibri" w:cstheme="majorHAnsi"/>
          <w:b/>
          <w:color w:val="auto"/>
          <w:sz w:val="24"/>
          <w:szCs w:val="24"/>
          <w:lang w:val="en-US"/>
        </w:rPr>
        <w:t>Kiến trúc và bộ Cơ sở dữ liệu FORMIS</w:t>
      </w:r>
      <w:bookmarkEnd w:id="2"/>
      <w:r w:rsidR="00736D74" w:rsidRPr="00736D74">
        <w:rPr>
          <w:rFonts w:eastAsia="Calibri" w:cstheme="majorHAnsi"/>
          <w:b/>
          <w:color w:val="auto"/>
          <w:sz w:val="24"/>
          <w:szCs w:val="24"/>
          <w:lang w:val="en-US"/>
        </w:rPr>
        <w:t xml:space="preserve"> </w:t>
      </w:r>
    </w:p>
    <w:p w14:paraId="02EBF6A9" w14:textId="77777777" w:rsidR="000F6186" w:rsidRPr="000F6186" w:rsidRDefault="000F6186" w:rsidP="00B159C4">
      <w:pPr>
        <w:rPr>
          <w:rFonts w:asciiTheme="majorHAnsi" w:eastAsia="Calibri" w:hAnsiTheme="majorHAnsi" w:cstheme="majorHAnsi"/>
          <w:sz w:val="24"/>
          <w:szCs w:val="24"/>
          <w:lang w:val="en-US"/>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4"/>
        <w:gridCol w:w="1437"/>
        <w:gridCol w:w="1763"/>
        <w:gridCol w:w="1747"/>
        <w:gridCol w:w="2445"/>
      </w:tblGrid>
      <w:tr w:rsidR="000F6186" w:rsidRPr="000F6186" w14:paraId="48ABD89A" w14:textId="77777777" w:rsidTr="00851C16">
        <w:tc>
          <w:tcPr>
            <w:tcW w:w="1951" w:type="dxa"/>
          </w:tcPr>
          <w:p w14:paraId="31625D01" w14:textId="77777777" w:rsidR="000F6186" w:rsidRPr="000F6186" w:rsidRDefault="000F6186" w:rsidP="00B159C4">
            <w:pPr>
              <w:rPr>
                <w:rFonts w:asciiTheme="majorHAnsi" w:hAnsiTheme="majorHAnsi" w:cstheme="majorHAnsi"/>
                <w:sz w:val="24"/>
                <w:szCs w:val="24"/>
              </w:rPr>
            </w:pPr>
            <w:r w:rsidRPr="000F6186">
              <w:rPr>
                <w:rFonts w:asciiTheme="majorHAnsi" w:hAnsiTheme="majorHAnsi" w:cstheme="majorHAnsi"/>
                <w:sz w:val="24"/>
                <w:szCs w:val="24"/>
              </w:rPr>
              <w:t xml:space="preserve">     </w:t>
            </w:r>
            <w:r w:rsidRPr="000F6186">
              <w:rPr>
                <w:rFonts w:asciiTheme="majorHAnsi" w:hAnsiTheme="majorHAnsi" w:cstheme="majorHAnsi"/>
                <w:noProof/>
                <w:sz w:val="24"/>
                <w:szCs w:val="24"/>
                <w:lang w:val="fi-FI" w:eastAsia="fi-FI"/>
              </w:rPr>
              <w:drawing>
                <wp:inline distT="0" distB="0" distL="0" distR="0" wp14:anchorId="534FCB1D" wp14:editId="372FFCEB">
                  <wp:extent cx="339090" cy="403860"/>
                  <wp:effectExtent l="19050" t="0" r="3810" b="0"/>
                  <wp:docPr id="64" name="Picture 0" descr="Icon us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 user1.jpg"/>
                          <pic:cNvPicPr/>
                        </pic:nvPicPr>
                        <pic:blipFill>
                          <a:blip r:embed="rId9" cstate="print"/>
                          <a:stretch>
                            <a:fillRect/>
                          </a:stretch>
                        </pic:blipFill>
                        <pic:spPr>
                          <a:xfrm>
                            <a:off x="0" y="0"/>
                            <a:ext cx="339090" cy="403860"/>
                          </a:xfrm>
                          <a:prstGeom prst="rect">
                            <a:avLst/>
                          </a:prstGeom>
                        </pic:spPr>
                      </pic:pic>
                    </a:graphicData>
                  </a:graphic>
                </wp:inline>
              </w:drawing>
            </w:r>
          </w:p>
        </w:tc>
        <w:tc>
          <w:tcPr>
            <w:tcW w:w="1701" w:type="dxa"/>
          </w:tcPr>
          <w:p w14:paraId="2596BE44" w14:textId="77777777" w:rsidR="000F6186" w:rsidRPr="000F6186" w:rsidRDefault="000F6186" w:rsidP="00B159C4">
            <w:pPr>
              <w:rPr>
                <w:rFonts w:asciiTheme="majorHAnsi" w:hAnsiTheme="majorHAnsi" w:cstheme="majorHAnsi"/>
                <w:sz w:val="24"/>
                <w:szCs w:val="24"/>
              </w:rPr>
            </w:pPr>
            <w:r w:rsidRPr="000F6186">
              <w:rPr>
                <w:rFonts w:asciiTheme="majorHAnsi" w:hAnsiTheme="majorHAnsi" w:cstheme="majorHAnsi"/>
                <w:noProof/>
                <w:sz w:val="24"/>
                <w:szCs w:val="24"/>
                <w:lang w:val="fi-FI" w:eastAsia="fi-FI"/>
              </w:rPr>
              <w:drawing>
                <wp:inline distT="0" distB="0" distL="0" distR="0" wp14:anchorId="470684A2" wp14:editId="601B1CB5">
                  <wp:extent cx="304800" cy="403860"/>
                  <wp:effectExtent l="19050" t="0" r="0" b="0"/>
                  <wp:docPr id="65" name="Picture 1" descr="Icon us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 user2.jpg"/>
                          <pic:cNvPicPr/>
                        </pic:nvPicPr>
                        <pic:blipFill>
                          <a:blip r:embed="rId10" cstate="print"/>
                          <a:stretch>
                            <a:fillRect/>
                          </a:stretch>
                        </pic:blipFill>
                        <pic:spPr>
                          <a:xfrm>
                            <a:off x="0" y="0"/>
                            <a:ext cx="304800" cy="403860"/>
                          </a:xfrm>
                          <a:prstGeom prst="rect">
                            <a:avLst/>
                          </a:prstGeom>
                        </pic:spPr>
                      </pic:pic>
                    </a:graphicData>
                  </a:graphic>
                </wp:inline>
              </w:drawing>
            </w:r>
          </w:p>
        </w:tc>
        <w:tc>
          <w:tcPr>
            <w:tcW w:w="2126" w:type="dxa"/>
          </w:tcPr>
          <w:p w14:paraId="230E0B73" w14:textId="77777777" w:rsidR="000F6186" w:rsidRPr="000F6186" w:rsidRDefault="000F6186" w:rsidP="00B159C4">
            <w:pPr>
              <w:rPr>
                <w:rFonts w:asciiTheme="majorHAnsi" w:hAnsiTheme="majorHAnsi" w:cstheme="majorHAnsi"/>
                <w:sz w:val="24"/>
                <w:szCs w:val="24"/>
              </w:rPr>
            </w:pPr>
            <w:r w:rsidRPr="000F6186">
              <w:rPr>
                <w:rFonts w:asciiTheme="majorHAnsi" w:hAnsiTheme="majorHAnsi" w:cstheme="majorHAnsi"/>
                <w:sz w:val="24"/>
                <w:szCs w:val="24"/>
              </w:rPr>
              <w:t xml:space="preserve">      </w:t>
            </w:r>
            <w:r w:rsidRPr="000F6186">
              <w:rPr>
                <w:rFonts w:asciiTheme="majorHAnsi" w:hAnsiTheme="majorHAnsi" w:cstheme="majorHAnsi"/>
                <w:noProof/>
                <w:sz w:val="24"/>
                <w:szCs w:val="24"/>
                <w:lang w:val="fi-FI" w:eastAsia="fi-FI"/>
              </w:rPr>
              <w:drawing>
                <wp:inline distT="0" distB="0" distL="0" distR="0" wp14:anchorId="0B292E23" wp14:editId="45DBBB26">
                  <wp:extent cx="339090" cy="403860"/>
                  <wp:effectExtent l="19050" t="0" r="3810" b="0"/>
                  <wp:docPr id="66" name="Picture 0" descr="Icon us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 user1.jpg"/>
                          <pic:cNvPicPr/>
                        </pic:nvPicPr>
                        <pic:blipFill>
                          <a:blip r:embed="rId9" cstate="print"/>
                          <a:stretch>
                            <a:fillRect/>
                          </a:stretch>
                        </pic:blipFill>
                        <pic:spPr>
                          <a:xfrm>
                            <a:off x="0" y="0"/>
                            <a:ext cx="339090" cy="403860"/>
                          </a:xfrm>
                          <a:prstGeom prst="rect">
                            <a:avLst/>
                          </a:prstGeom>
                        </pic:spPr>
                      </pic:pic>
                    </a:graphicData>
                  </a:graphic>
                </wp:inline>
              </w:drawing>
            </w:r>
          </w:p>
        </w:tc>
        <w:tc>
          <w:tcPr>
            <w:tcW w:w="2127" w:type="dxa"/>
          </w:tcPr>
          <w:p w14:paraId="6CD9FEF6" w14:textId="77777777" w:rsidR="000F6186" w:rsidRPr="000F6186" w:rsidRDefault="000F6186" w:rsidP="00B159C4">
            <w:pPr>
              <w:rPr>
                <w:rFonts w:asciiTheme="majorHAnsi" w:hAnsiTheme="majorHAnsi" w:cstheme="majorHAnsi"/>
                <w:sz w:val="24"/>
                <w:szCs w:val="24"/>
              </w:rPr>
            </w:pPr>
            <w:r w:rsidRPr="000F6186">
              <w:rPr>
                <w:rFonts w:asciiTheme="majorHAnsi" w:hAnsiTheme="majorHAnsi" w:cstheme="majorHAnsi"/>
                <w:sz w:val="24"/>
                <w:szCs w:val="24"/>
              </w:rPr>
              <w:t xml:space="preserve">         </w:t>
            </w:r>
            <w:r w:rsidRPr="000F6186">
              <w:rPr>
                <w:rFonts w:asciiTheme="majorHAnsi" w:hAnsiTheme="majorHAnsi" w:cstheme="majorHAnsi"/>
                <w:noProof/>
                <w:sz w:val="24"/>
                <w:szCs w:val="24"/>
                <w:lang w:val="fi-FI" w:eastAsia="fi-FI"/>
              </w:rPr>
              <w:drawing>
                <wp:inline distT="0" distB="0" distL="0" distR="0" wp14:anchorId="19A770C1" wp14:editId="479D6EAF">
                  <wp:extent cx="304800" cy="403860"/>
                  <wp:effectExtent l="19050" t="0" r="0" b="0"/>
                  <wp:docPr id="67" name="Picture 1" descr="Icon us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 user2.jpg"/>
                          <pic:cNvPicPr/>
                        </pic:nvPicPr>
                        <pic:blipFill>
                          <a:blip r:embed="rId10" cstate="print"/>
                          <a:stretch>
                            <a:fillRect/>
                          </a:stretch>
                        </pic:blipFill>
                        <pic:spPr>
                          <a:xfrm>
                            <a:off x="0" y="0"/>
                            <a:ext cx="304800" cy="403860"/>
                          </a:xfrm>
                          <a:prstGeom prst="rect">
                            <a:avLst/>
                          </a:prstGeom>
                        </pic:spPr>
                      </pic:pic>
                    </a:graphicData>
                  </a:graphic>
                </wp:inline>
              </w:drawing>
            </w:r>
          </w:p>
        </w:tc>
        <w:tc>
          <w:tcPr>
            <w:tcW w:w="3084" w:type="dxa"/>
          </w:tcPr>
          <w:p w14:paraId="02170873" w14:textId="77777777" w:rsidR="000F6186" w:rsidRPr="000F6186" w:rsidRDefault="000F6186" w:rsidP="00B159C4">
            <w:pPr>
              <w:rPr>
                <w:rFonts w:asciiTheme="majorHAnsi" w:hAnsiTheme="majorHAnsi" w:cstheme="majorHAnsi"/>
                <w:sz w:val="24"/>
                <w:szCs w:val="24"/>
              </w:rPr>
            </w:pPr>
            <w:r w:rsidRPr="000F6186">
              <w:rPr>
                <w:rFonts w:asciiTheme="majorHAnsi" w:hAnsiTheme="majorHAnsi" w:cstheme="majorHAnsi"/>
                <w:noProof/>
                <w:sz w:val="24"/>
                <w:szCs w:val="24"/>
                <w:lang w:val="fi-FI" w:eastAsia="fi-FI"/>
              </w:rPr>
              <w:drawing>
                <wp:inline distT="0" distB="0" distL="0" distR="0" wp14:anchorId="7DAC0FDB" wp14:editId="4CE92E0F">
                  <wp:extent cx="304800" cy="403860"/>
                  <wp:effectExtent l="19050" t="0" r="0" b="0"/>
                  <wp:docPr id="68" name="Picture 1" descr="Icon us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 user2.jpg"/>
                          <pic:cNvPicPr/>
                        </pic:nvPicPr>
                        <pic:blipFill>
                          <a:blip r:embed="rId10" cstate="print"/>
                          <a:stretch>
                            <a:fillRect/>
                          </a:stretch>
                        </pic:blipFill>
                        <pic:spPr>
                          <a:xfrm>
                            <a:off x="0" y="0"/>
                            <a:ext cx="304800" cy="403860"/>
                          </a:xfrm>
                          <a:prstGeom prst="rect">
                            <a:avLst/>
                          </a:prstGeom>
                        </pic:spPr>
                      </pic:pic>
                    </a:graphicData>
                  </a:graphic>
                </wp:inline>
              </w:drawing>
            </w:r>
          </w:p>
        </w:tc>
      </w:tr>
    </w:tbl>
    <w:p w14:paraId="03A167F7" w14:textId="77777777" w:rsidR="000F6186" w:rsidRPr="000F6186" w:rsidRDefault="000F6186" w:rsidP="00B159C4">
      <w:pPr>
        <w:rPr>
          <w:rFonts w:asciiTheme="majorHAnsi" w:eastAsia="Calibri" w:hAnsiTheme="majorHAnsi" w:cstheme="majorHAnsi"/>
          <w:sz w:val="24"/>
          <w:szCs w:val="24"/>
          <w:lang w:val="en-US"/>
        </w:rPr>
      </w:pPr>
      <w:r w:rsidRPr="00C459D3">
        <w:rPr>
          <w:rFonts w:asciiTheme="majorHAnsi" w:eastAsia="Calibri" w:hAnsiTheme="majorHAnsi" w:cstheme="majorHAnsi"/>
          <w:noProof/>
          <w:sz w:val="24"/>
          <w:szCs w:val="24"/>
          <w:lang w:val="fi-FI" w:eastAsia="fi-FI"/>
        </w:rPr>
        <mc:AlternateContent>
          <mc:Choice Requires="wps">
            <w:drawing>
              <wp:anchor distT="0" distB="0" distL="114300" distR="114300" simplePos="0" relativeHeight="251679744" behindDoc="0" locked="0" layoutInCell="1" allowOverlap="1" wp14:anchorId="2898C5B3" wp14:editId="07E52C1D">
                <wp:simplePos x="0" y="0"/>
                <wp:positionH relativeFrom="column">
                  <wp:posOffset>5714365</wp:posOffset>
                </wp:positionH>
                <wp:positionV relativeFrom="paragraph">
                  <wp:posOffset>22860</wp:posOffset>
                </wp:positionV>
                <wp:extent cx="120015" cy="307975"/>
                <wp:effectExtent l="25400" t="20320" r="16510" b="14605"/>
                <wp:wrapNone/>
                <wp:docPr id="97" name="Up-Down Arrow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15" cy="307975"/>
                        </a:xfrm>
                        <a:prstGeom prst="upDownArrow">
                          <a:avLst>
                            <a:gd name="adj1" fmla="val 50000"/>
                            <a:gd name="adj2" fmla="val 51323"/>
                          </a:avLst>
                        </a:prstGeom>
                        <a:solidFill>
                          <a:srgbClr val="1F497D"/>
                        </a:solidFill>
                        <a:ln w="9525">
                          <a:solidFill>
                            <a:srgbClr val="1F497D"/>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7E7B0A97"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Up-Down Arrow 97" o:spid="_x0000_s1026" type="#_x0000_t70" style="position:absolute;margin-left:449.95pt;margin-top:1.8pt;width:9.45pt;height:24.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" fillcolor="#1f497d" strokecolor="#1f497d">
                <v:textbox style="layout-flow:vertical-ideographic"/>
              </v:shape>
            </w:pict>
          </mc:Fallback>
        </mc:AlternateContent>
      </w:r>
      <w:r w:rsidRPr="00C459D3">
        <w:rPr>
          <w:rFonts w:asciiTheme="majorHAnsi" w:eastAsia="Calibri" w:hAnsiTheme="majorHAnsi" w:cstheme="majorHAnsi"/>
          <w:noProof/>
          <w:sz w:val="24"/>
          <w:szCs w:val="24"/>
          <w:lang w:val="fi-FI" w:eastAsia="fi-FI"/>
        </w:rPr>
        <mc:AlternateContent>
          <mc:Choice Requires="wps">
            <w:drawing>
              <wp:anchor distT="0" distB="0" distL="114300" distR="114300" simplePos="0" relativeHeight="251678720" behindDoc="0" locked="0" layoutInCell="1" allowOverlap="1" wp14:anchorId="7DD9FDF8" wp14:editId="2EF0FE18">
                <wp:simplePos x="0" y="0"/>
                <wp:positionH relativeFrom="column">
                  <wp:posOffset>4053840</wp:posOffset>
                </wp:positionH>
                <wp:positionV relativeFrom="paragraph">
                  <wp:posOffset>22860</wp:posOffset>
                </wp:positionV>
                <wp:extent cx="120015" cy="307975"/>
                <wp:effectExtent l="22225" t="20320" r="19685" b="14605"/>
                <wp:wrapNone/>
                <wp:docPr id="96" name="Up-Down Arrow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15" cy="307975"/>
                        </a:xfrm>
                        <a:prstGeom prst="upDownArrow">
                          <a:avLst>
                            <a:gd name="adj1" fmla="val 50000"/>
                            <a:gd name="adj2" fmla="val 51323"/>
                          </a:avLst>
                        </a:prstGeom>
                        <a:solidFill>
                          <a:srgbClr val="1F497D"/>
                        </a:solidFill>
                        <a:ln w="9525">
                          <a:solidFill>
                            <a:srgbClr val="1F497D"/>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9BE207D" id="Up-Down Arrow 96" o:spid="_x0000_s1026" type="#_x0000_t70" style="position:absolute;margin-left:319.2pt;margin-top:1.8pt;width:9.45pt;height:24.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" fillcolor="#1f497d" strokecolor="#1f497d">
                <v:textbox style="layout-flow:vertical-ideographic"/>
              </v:shape>
            </w:pict>
          </mc:Fallback>
        </mc:AlternateContent>
      </w:r>
      <w:r w:rsidRPr="00C459D3">
        <w:rPr>
          <w:rFonts w:asciiTheme="majorHAnsi" w:eastAsia="Calibri" w:hAnsiTheme="majorHAnsi" w:cstheme="majorHAnsi"/>
          <w:noProof/>
          <w:sz w:val="24"/>
          <w:szCs w:val="24"/>
          <w:lang w:val="fi-FI" w:eastAsia="fi-FI"/>
        </w:rPr>
        <mc:AlternateContent>
          <mc:Choice Requires="wps">
            <w:drawing>
              <wp:anchor distT="0" distB="0" distL="114300" distR="114300" simplePos="0" relativeHeight="251677696" behindDoc="0" locked="0" layoutInCell="1" allowOverlap="1" wp14:anchorId="6E50A0E1" wp14:editId="2638C07D">
                <wp:simplePos x="0" y="0"/>
                <wp:positionH relativeFrom="column">
                  <wp:posOffset>2670175</wp:posOffset>
                </wp:positionH>
                <wp:positionV relativeFrom="paragraph">
                  <wp:posOffset>8890</wp:posOffset>
                </wp:positionV>
                <wp:extent cx="120015" cy="307340"/>
                <wp:effectExtent l="19685" t="15875" r="22225" b="19685"/>
                <wp:wrapNone/>
                <wp:docPr id="95" name="Up-Down Arrow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15" cy="307340"/>
                        </a:xfrm>
                        <a:prstGeom prst="upDownArrow">
                          <a:avLst>
                            <a:gd name="adj1" fmla="val 50000"/>
                            <a:gd name="adj2" fmla="val 51217"/>
                          </a:avLst>
                        </a:prstGeom>
                        <a:solidFill>
                          <a:srgbClr val="1F497D"/>
                        </a:solidFill>
                        <a:ln w="9525">
                          <a:solidFill>
                            <a:srgbClr val="1F497D"/>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2E5F29D" id="Up-Down Arrow 95" o:spid="_x0000_s1026" type="#_x0000_t70" style="position:absolute;margin-left:210.25pt;margin-top:.7pt;width:9.45pt;height:24.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" fillcolor="#1f497d" strokecolor="#1f497d">
                <v:textbox style="layout-flow:vertical-ideographic"/>
              </v:shape>
            </w:pict>
          </mc:Fallback>
        </mc:AlternateContent>
      </w:r>
      <w:r w:rsidRPr="00C459D3">
        <w:rPr>
          <w:rFonts w:asciiTheme="majorHAnsi" w:eastAsia="Calibri" w:hAnsiTheme="majorHAnsi" w:cstheme="majorHAnsi"/>
          <w:noProof/>
          <w:sz w:val="24"/>
          <w:szCs w:val="24"/>
          <w:lang w:val="fi-FI" w:eastAsia="fi-FI"/>
        </w:rPr>
        <mc:AlternateContent>
          <mc:Choice Requires="wps">
            <w:drawing>
              <wp:anchor distT="0" distB="0" distL="114300" distR="114300" simplePos="0" relativeHeight="251676672" behindDoc="0" locked="0" layoutInCell="1" allowOverlap="1" wp14:anchorId="6A3D52D9" wp14:editId="4DA04E0F">
                <wp:simplePos x="0" y="0"/>
                <wp:positionH relativeFrom="column">
                  <wp:posOffset>1322070</wp:posOffset>
                </wp:positionH>
                <wp:positionV relativeFrom="paragraph">
                  <wp:posOffset>15875</wp:posOffset>
                </wp:positionV>
                <wp:extent cx="120015" cy="307975"/>
                <wp:effectExtent l="24130" t="13335" r="17780" b="12065"/>
                <wp:wrapNone/>
                <wp:docPr id="94" name="Up-Down Arrow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15" cy="307975"/>
                        </a:xfrm>
                        <a:prstGeom prst="upDownArrow">
                          <a:avLst>
                            <a:gd name="adj1" fmla="val 50000"/>
                            <a:gd name="adj2" fmla="val 51323"/>
                          </a:avLst>
                        </a:prstGeom>
                        <a:solidFill>
                          <a:srgbClr val="1F497D"/>
                        </a:solidFill>
                        <a:ln w="9525">
                          <a:solidFill>
                            <a:srgbClr val="1F497D"/>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5813CCA" id="Up-Down Arrow 94" o:spid="_x0000_s1026" type="#_x0000_t70" style="position:absolute;margin-left:104.1pt;margin-top:1.25pt;width:9.45pt;height:24.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" fillcolor="#1f497d" strokecolor="#1f497d">
                <v:textbox style="layout-flow:vertical-ideographic"/>
              </v:shape>
            </w:pict>
          </mc:Fallback>
        </mc:AlternateContent>
      </w:r>
      <w:r w:rsidRPr="00C459D3">
        <w:rPr>
          <w:rFonts w:asciiTheme="majorHAnsi" w:eastAsia="Calibri" w:hAnsiTheme="majorHAnsi" w:cstheme="majorHAnsi"/>
          <w:noProof/>
          <w:sz w:val="24"/>
          <w:szCs w:val="24"/>
          <w:lang w:val="fi-FI" w:eastAsia="fi-FI"/>
        </w:rPr>
        <mc:AlternateContent>
          <mc:Choice Requires="wps">
            <w:drawing>
              <wp:anchor distT="0" distB="0" distL="114300" distR="114300" simplePos="0" relativeHeight="251675648" behindDoc="0" locked="0" layoutInCell="1" allowOverlap="1" wp14:anchorId="19DF7FA0" wp14:editId="2E2FDF5D">
                <wp:simplePos x="0" y="0"/>
                <wp:positionH relativeFrom="column">
                  <wp:posOffset>349885</wp:posOffset>
                </wp:positionH>
                <wp:positionV relativeFrom="paragraph">
                  <wp:posOffset>22860</wp:posOffset>
                </wp:positionV>
                <wp:extent cx="120015" cy="307975"/>
                <wp:effectExtent l="23495" t="20320" r="18415" b="14605"/>
                <wp:wrapNone/>
                <wp:docPr id="93" name="Up-Down Arrow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15" cy="307975"/>
                        </a:xfrm>
                        <a:prstGeom prst="upDownArrow">
                          <a:avLst>
                            <a:gd name="adj1" fmla="val 50000"/>
                            <a:gd name="adj2" fmla="val 51323"/>
                          </a:avLst>
                        </a:prstGeom>
                        <a:solidFill>
                          <a:srgbClr val="1F497D"/>
                        </a:solidFill>
                        <a:ln w="9525">
                          <a:solidFill>
                            <a:srgbClr val="1F497D"/>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699B124" id="Up-Down Arrow 93" o:spid="_x0000_s1026" type="#_x0000_t70" style="position:absolute;margin-left:27.55pt;margin-top:1.8pt;width:9.45pt;height:24.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" fillcolor="#1f497d" strokecolor="#1f497d">
                <v:textbox style="layout-flow:vertical-ideographic"/>
              </v:shape>
            </w:pict>
          </mc:Fallback>
        </mc:AlternateContent>
      </w:r>
    </w:p>
    <w:p w14:paraId="621E14F1" w14:textId="77777777" w:rsidR="000F6186" w:rsidRPr="000F6186" w:rsidRDefault="000F6186" w:rsidP="00B159C4">
      <w:pPr>
        <w:rPr>
          <w:rFonts w:asciiTheme="majorHAnsi" w:eastAsia="Calibri" w:hAnsiTheme="majorHAnsi" w:cstheme="majorHAnsi"/>
          <w:sz w:val="24"/>
          <w:szCs w:val="24"/>
          <w:lang w:val="en-US"/>
        </w:rPr>
      </w:pPr>
      <w:r w:rsidRPr="00C459D3">
        <w:rPr>
          <w:rFonts w:asciiTheme="majorHAnsi" w:eastAsia="Calibri" w:hAnsiTheme="majorHAnsi" w:cstheme="majorHAnsi"/>
          <w:noProof/>
          <w:sz w:val="24"/>
          <w:szCs w:val="24"/>
          <w:lang w:val="fi-FI" w:eastAsia="fi-FI"/>
        </w:rPr>
        <mc:AlternateContent>
          <mc:Choice Requires="wps">
            <w:drawing>
              <wp:anchor distT="0" distB="0" distL="114300" distR="114300" simplePos="0" relativeHeight="251660288" behindDoc="0" locked="0" layoutInCell="1" allowOverlap="1" wp14:anchorId="7D98BC23" wp14:editId="6776843F">
                <wp:simplePos x="0" y="0"/>
                <wp:positionH relativeFrom="column">
                  <wp:posOffset>747395</wp:posOffset>
                </wp:positionH>
                <wp:positionV relativeFrom="paragraph">
                  <wp:posOffset>139065</wp:posOffset>
                </wp:positionV>
                <wp:extent cx="1341120" cy="919480"/>
                <wp:effectExtent l="11430" t="7620" r="9525" b="6350"/>
                <wp:wrapNone/>
                <wp:docPr id="92"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1120" cy="919480"/>
                        </a:xfrm>
                        <a:prstGeom prst="rect">
                          <a:avLst/>
                        </a:prstGeom>
                        <a:solidFill>
                          <a:srgbClr val="FDE9D9"/>
                        </a:solidFill>
                        <a:ln w="9525">
                          <a:solidFill>
                            <a:srgbClr val="002060"/>
                          </a:solidFill>
                          <a:miter lim="800000"/>
                          <a:headEnd/>
                          <a:tailEnd/>
                        </a:ln>
                      </wps:spPr>
                      <wps:txbx>
                        <w:txbxContent>
                          <w:p w14:paraId="57E4546B" w14:textId="77777777" w:rsidR="003E2445" w:rsidRPr="0026652D" w:rsidRDefault="003E2445" w:rsidP="000F6186">
                            <w:pPr>
                              <w:rPr>
                                <w:b/>
                                <w:sz w:val="16"/>
                                <w:szCs w:val="18"/>
                              </w:rPr>
                            </w:pPr>
                            <w:r w:rsidRPr="0026652D">
                              <w:rPr>
                                <w:b/>
                                <w:sz w:val="16"/>
                                <w:szCs w:val="18"/>
                              </w:rPr>
                              <w:t>Phần mềm chia sẻ</w:t>
                            </w:r>
                          </w:p>
                          <w:p w14:paraId="6D876D3A" w14:textId="77777777" w:rsidR="003E2445" w:rsidRPr="0026652D" w:rsidRDefault="003E2445" w:rsidP="000F6186">
                            <w:pPr>
                              <w:rPr>
                                <w:b/>
                                <w:sz w:val="16"/>
                                <w:szCs w:val="18"/>
                              </w:rPr>
                            </w:pPr>
                            <w:r w:rsidRPr="0026652D">
                              <w:rPr>
                                <w:b/>
                                <w:sz w:val="16"/>
                                <w:szCs w:val="18"/>
                              </w:rPr>
                              <w:t xml:space="preserve">dữ liệu ngành </w:t>
                            </w:r>
                          </w:p>
                          <w:p w14:paraId="7F763A89" w14:textId="77777777" w:rsidR="003E2445" w:rsidRPr="0026652D" w:rsidRDefault="003E2445" w:rsidP="000F6186">
                            <w:pPr>
                              <w:rPr>
                                <w:b/>
                                <w:sz w:val="16"/>
                                <w:szCs w:val="18"/>
                              </w:rPr>
                            </w:pPr>
                            <w:r w:rsidRPr="0026652D">
                              <w:rPr>
                                <w:b/>
                                <w:sz w:val="16"/>
                                <w:szCs w:val="18"/>
                              </w:rPr>
                              <w:t>Lâm nghiệp</w:t>
                            </w:r>
                          </w:p>
                          <w:p w14:paraId="75B08C55" w14:textId="77777777" w:rsidR="003E2445" w:rsidRPr="0026652D" w:rsidRDefault="003E2445" w:rsidP="000F6186">
                            <w:pPr>
                              <w:rPr>
                                <w:b/>
                                <w:sz w:val="16"/>
                                <w:szCs w:val="18"/>
                              </w:rPr>
                            </w:pPr>
                            <w:r w:rsidRPr="0026652D">
                              <w:rPr>
                                <w:b/>
                                <w:sz w:val="16"/>
                                <w:szCs w:val="18"/>
                              </w:rPr>
                              <w:t>(maps.vnforest.gov.vn)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D98BC23" id="_x0000_t202" coordsize="21600,21600" o:spt="202" path="m,l,21600r21600,l21600,xe">
                <v:stroke joinstyle="miter"/>
                <v:path gradientshapeok="t" o:connecttype="rect"/>
              </v:shapetype>
              <v:shape id="Text Box 92" o:spid="_x0000_s1026" type="#_x0000_t202" style="position:absolute;margin-left:58.85pt;margin-top:10.95pt;width:105.6pt;height:7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" fillcolor="#fde9d9" strokecolor="#002060">
                <v:textbox>
                  <w:txbxContent>
                    <w:p w14:paraId="57E4546B" w14:textId="77777777" w:rsidR="003E2445" w:rsidRPr="0026652D" w:rsidRDefault="003E2445" w:rsidP="000F6186">
                      <w:pPr>
                        <w:rPr>
                          <w:b/>
                          <w:sz w:val="16"/>
                          <w:szCs w:val="18"/>
                        </w:rPr>
                      </w:pPr>
                      <w:r w:rsidRPr="0026652D">
                        <w:rPr>
                          <w:b/>
                          <w:sz w:val="16"/>
                          <w:szCs w:val="18"/>
                        </w:rPr>
                        <w:t>Phần mềm chia sẻ</w:t>
                      </w:r>
                    </w:p>
                    <w:p w14:paraId="6D876D3A" w14:textId="77777777" w:rsidR="003E2445" w:rsidRPr="0026652D" w:rsidRDefault="003E2445" w:rsidP="000F6186">
                      <w:pPr>
                        <w:rPr>
                          <w:b/>
                          <w:sz w:val="16"/>
                          <w:szCs w:val="18"/>
                        </w:rPr>
                      </w:pPr>
                      <w:r w:rsidRPr="0026652D">
                        <w:rPr>
                          <w:b/>
                          <w:sz w:val="16"/>
                          <w:szCs w:val="18"/>
                        </w:rPr>
                        <w:t xml:space="preserve">dữ liệu ngành </w:t>
                      </w:r>
                    </w:p>
                    <w:p w14:paraId="7F763A89" w14:textId="77777777" w:rsidR="003E2445" w:rsidRPr="0026652D" w:rsidRDefault="003E2445" w:rsidP="000F6186">
                      <w:pPr>
                        <w:rPr>
                          <w:b/>
                          <w:sz w:val="16"/>
                          <w:szCs w:val="18"/>
                        </w:rPr>
                      </w:pPr>
                      <w:r w:rsidRPr="0026652D">
                        <w:rPr>
                          <w:b/>
                          <w:sz w:val="16"/>
                          <w:szCs w:val="18"/>
                        </w:rPr>
                        <w:t>Lâm nghiệp</w:t>
                      </w:r>
                    </w:p>
                    <w:p w14:paraId="75B08C55" w14:textId="77777777" w:rsidR="003E2445" w:rsidRPr="0026652D" w:rsidRDefault="003E2445" w:rsidP="000F6186">
                      <w:pPr>
                        <w:rPr>
                          <w:b/>
                          <w:sz w:val="16"/>
                          <w:szCs w:val="18"/>
                        </w:rPr>
                      </w:pPr>
                      <w:r w:rsidRPr="0026652D">
                        <w:rPr>
                          <w:b/>
                          <w:sz w:val="16"/>
                          <w:szCs w:val="18"/>
                        </w:rPr>
                        <w:t>(maps.vnforest.gov.vn)</w:t>
                      </w:r>
                    </w:p>
                  </w:txbxContent>
                </v:textbox>
              </v:shape>
            </w:pict>
          </mc:Fallback>
        </mc:AlternateContent>
      </w:r>
      <w:r w:rsidRPr="00C459D3">
        <w:rPr>
          <w:rFonts w:asciiTheme="majorHAnsi" w:eastAsia="Calibri" w:hAnsiTheme="majorHAnsi" w:cstheme="majorHAnsi"/>
          <w:noProof/>
          <w:sz w:val="24"/>
          <w:szCs w:val="24"/>
          <w:lang w:val="fi-FI" w:eastAsia="fi-FI"/>
        </w:rPr>
        <mc:AlternateContent>
          <mc:Choice Requires="wps">
            <w:drawing>
              <wp:anchor distT="0" distB="0" distL="114300" distR="114300" simplePos="0" relativeHeight="251667456" behindDoc="0" locked="0" layoutInCell="1" allowOverlap="1" wp14:anchorId="48BC56B4" wp14:editId="7C570DDB">
                <wp:simplePos x="0" y="0"/>
                <wp:positionH relativeFrom="column">
                  <wp:posOffset>5155565</wp:posOffset>
                </wp:positionH>
                <wp:positionV relativeFrom="paragraph">
                  <wp:posOffset>130175</wp:posOffset>
                </wp:positionV>
                <wp:extent cx="1219835" cy="795020"/>
                <wp:effectExtent l="9525" t="8255" r="8890" b="6350"/>
                <wp:wrapNone/>
                <wp:docPr id="91"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835" cy="795020"/>
                        </a:xfrm>
                        <a:prstGeom prst="rect">
                          <a:avLst/>
                        </a:prstGeom>
                        <a:solidFill>
                          <a:srgbClr val="FDE9D9"/>
                        </a:solidFill>
                        <a:ln w="9525">
                          <a:solidFill>
                            <a:srgbClr val="002060"/>
                          </a:solidFill>
                          <a:miter lim="800000"/>
                          <a:headEnd/>
                          <a:tailEnd/>
                        </a:ln>
                      </wps:spPr>
                      <wps:txbx>
                        <w:txbxContent>
                          <w:p w14:paraId="76E4DE38" w14:textId="77777777" w:rsidR="003E2445" w:rsidRDefault="003E2445" w:rsidP="000F6186">
                            <w:pPr>
                              <w:jc w:val="both"/>
                              <w:rPr>
                                <w:sz w:val="18"/>
                                <w:szCs w:val="18"/>
                              </w:rPr>
                            </w:pPr>
                            <w:r>
                              <w:rPr>
                                <w:sz w:val="18"/>
                                <w:szCs w:val="18"/>
                              </w:rPr>
                              <w:t>Các ứng dụng do các tổ chức khác XD:</w:t>
                            </w:r>
                          </w:p>
                          <w:p w14:paraId="452E0A52" w14:textId="77777777" w:rsidR="003E2445" w:rsidRDefault="003E2445" w:rsidP="000F6186">
                            <w:pPr>
                              <w:jc w:val="both"/>
                              <w:rPr>
                                <w:sz w:val="18"/>
                                <w:szCs w:val="18"/>
                              </w:rPr>
                            </w:pPr>
                            <w:r>
                              <w:rPr>
                                <w:sz w:val="18"/>
                                <w:szCs w:val="18"/>
                              </w:rPr>
                              <w:t>- Giới</w:t>
                            </w:r>
                          </w:p>
                          <w:p w14:paraId="124ECEEC" w14:textId="77777777" w:rsidR="003E2445" w:rsidRDefault="003E2445" w:rsidP="000F6186">
                            <w:pPr>
                              <w:jc w:val="both"/>
                              <w:rPr>
                                <w:sz w:val="18"/>
                                <w:szCs w:val="18"/>
                              </w:rPr>
                            </w:pPr>
                            <w:r>
                              <w:rPr>
                                <w:sz w:val="18"/>
                                <w:szCs w:val="18"/>
                              </w:rPr>
                              <w:t>- Đói nghèo</w:t>
                            </w:r>
                          </w:p>
                          <w:p w14:paraId="7464F31F" w14:textId="77777777" w:rsidR="003E2445" w:rsidRDefault="003E2445" w:rsidP="000F6186">
                            <w:pPr>
                              <w:jc w:val="both"/>
                              <w:rPr>
                                <w:sz w:val="18"/>
                                <w:szCs w:val="18"/>
                              </w:rPr>
                            </w:pPr>
                            <w:r>
                              <w:rPr>
                                <w:sz w:val="18"/>
                                <w:szCs w:val="18"/>
                              </w:rPr>
                              <w:t>- DV chi trả MTR</w:t>
                            </w:r>
                          </w:p>
                          <w:p w14:paraId="5FCFDFB9" w14:textId="77777777" w:rsidR="003E2445" w:rsidRPr="00C72908" w:rsidRDefault="003E2445" w:rsidP="000F6186">
                            <w:pPr>
                              <w:jc w:val="both"/>
                              <w:rPr>
                                <w:sz w:val="18"/>
                                <w:szCs w:val="18"/>
                              </w:rPr>
                            </w:pPr>
                            <w:r>
                              <w:rPr>
                                <w:sz w:val="18"/>
                                <w:szCs w:val="18"/>
                              </w:rPr>
                              <w:t>- Giống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BC56B4" id="Text Box 91" o:spid="_x0000_s1027" type="#_x0000_t202" style="position:absolute;margin-left:405.95pt;margin-top:10.25pt;width:96.05pt;height:62.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" fillcolor="#fde9d9" strokecolor="#002060">
                <v:textbox>
                  <w:txbxContent>
                    <w:p w14:paraId="76E4DE38" w14:textId="77777777" w:rsidR="003E2445" w:rsidRDefault="003E2445" w:rsidP="000F6186">
                      <w:pPr>
                        <w:jc w:val="both"/>
                        <w:rPr>
                          <w:sz w:val="18"/>
                          <w:szCs w:val="18"/>
                        </w:rPr>
                      </w:pPr>
                      <w:r>
                        <w:rPr>
                          <w:sz w:val="18"/>
                          <w:szCs w:val="18"/>
                        </w:rPr>
                        <w:t>Các ứng dụng do các tổ chức khác XD:</w:t>
                      </w:r>
                    </w:p>
                    <w:p w14:paraId="452E0A52" w14:textId="77777777" w:rsidR="003E2445" w:rsidRDefault="003E2445" w:rsidP="000F6186">
                      <w:pPr>
                        <w:jc w:val="both"/>
                        <w:rPr>
                          <w:sz w:val="18"/>
                          <w:szCs w:val="18"/>
                        </w:rPr>
                      </w:pPr>
                      <w:r>
                        <w:rPr>
                          <w:sz w:val="18"/>
                          <w:szCs w:val="18"/>
                        </w:rPr>
                        <w:t>- Giới</w:t>
                      </w:r>
                    </w:p>
                    <w:p w14:paraId="124ECEEC" w14:textId="77777777" w:rsidR="003E2445" w:rsidRDefault="003E2445" w:rsidP="000F6186">
                      <w:pPr>
                        <w:jc w:val="both"/>
                        <w:rPr>
                          <w:sz w:val="18"/>
                          <w:szCs w:val="18"/>
                        </w:rPr>
                      </w:pPr>
                      <w:r>
                        <w:rPr>
                          <w:sz w:val="18"/>
                          <w:szCs w:val="18"/>
                        </w:rPr>
                        <w:t>- Đói nghèo</w:t>
                      </w:r>
                    </w:p>
                    <w:p w14:paraId="7464F31F" w14:textId="77777777" w:rsidR="003E2445" w:rsidRDefault="003E2445" w:rsidP="000F6186">
                      <w:pPr>
                        <w:jc w:val="both"/>
                        <w:rPr>
                          <w:sz w:val="18"/>
                          <w:szCs w:val="18"/>
                        </w:rPr>
                      </w:pPr>
                      <w:r>
                        <w:rPr>
                          <w:sz w:val="18"/>
                          <w:szCs w:val="18"/>
                        </w:rPr>
                        <w:t>- DV chi trả MTR</w:t>
                      </w:r>
                    </w:p>
                    <w:p w14:paraId="5FCFDFB9" w14:textId="77777777" w:rsidR="003E2445" w:rsidRPr="00C72908" w:rsidRDefault="003E2445" w:rsidP="000F6186">
                      <w:pPr>
                        <w:jc w:val="both"/>
                        <w:rPr>
                          <w:sz w:val="18"/>
                          <w:szCs w:val="18"/>
                        </w:rPr>
                      </w:pPr>
                      <w:r>
                        <w:rPr>
                          <w:sz w:val="18"/>
                          <w:szCs w:val="18"/>
                        </w:rPr>
                        <w:t>- Giống</w:t>
                      </w:r>
                    </w:p>
                  </w:txbxContent>
                </v:textbox>
              </v:shape>
            </w:pict>
          </mc:Fallback>
        </mc:AlternateContent>
      </w:r>
      <w:r w:rsidRPr="00C459D3">
        <w:rPr>
          <w:rFonts w:asciiTheme="majorHAnsi" w:eastAsia="Calibri" w:hAnsiTheme="majorHAnsi" w:cstheme="majorHAnsi"/>
          <w:noProof/>
          <w:sz w:val="24"/>
          <w:szCs w:val="24"/>
          <w:lang w:val="fi-FI" w:eastAsia="fi-FI"/>
        </w:rPr>
        <mc:AlternateContent>
          <mc:Choice Requires="wps">
            <w:drawing>
              <wp:anchor distT="0" distB="0" distL="114300" distR="114300" simplePos="0" relativeHeight="251668480" behindDoc="0" locked="0" layoutInCell="1" allowOverlap="1" wp14:anchorId="32BB7BED" wp14:editId="5D8E0631">
                <wp:simplePos x="0" y="0"/>
                <wp:positionH relativeFrom="column">
                  <wp:posOffset>5031740</wp:posOffset>
                </wp:positionH>
                <wp:positionV relativeFrom="paragraph">
                  <wp:posOffset>175895</wp:posOffset>
                </wp:positionV>
                <wp:extent cx="1320800" cy="997585"/>
                <wp:effectExtent l="9525" t="6350" r="12700" b="5715"/>
                <wp:wrapNone/>
                <wp:docPr id="90"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0800" cy="997585"/>
                        </a:xfrm>
                        <a:prstGeom prst="rect">
                          <a:avLst/>
                        </a:prstGeom>
                        <a:solidFill>
                          <a:srgbClr val="FDE9D9"/>
                        </a:solidFill>
                        <a:ln w="9525">
                          <a:solidFill>
                            <a:srgbClr val="002060"/>
                          </a:solidFill>
                          <a:miter lim="800000"/>
                          <a:headEnd/>
                          <a:tailEnd/>
                        </a:ln>
                      </wps:spPr>
                      <wps:txbx>
                        <w:txbxContent>
                          <w:p w14:paraId="16B29FC5" w14:textId="77777777" w:rsidR="003E2445" w:rsidRPr="0026652D" w:rsidRDefault="003E2445" w:rsidP="000F6186">
                            <w:pPr>
                              <w:jc w:val="both"/>
                              <w:rPr>
                                <w:sz w:val="14"/>
                                <w:szCs w:val="18"/>
                              </w:rPr>
                            </w:pPr>
                            <w:r w:rsidRPr="0026652D">
                              <w:rPr>
                                <w:b/>
                                <w:sz w:val="14"/>
                                <w:szCs w:val="18"/>
                              </w:rPr>
                              <w:t>Các ứng dụng do các tổ chức khác XD</w:t>
                            </w:r>
                            <w:r w:rsidRPr="0026652D">
                              <w:rPr>
                                <w:sz w:val="14"/>
                                <w:szCs w:val="18"/>
                              </w:rPr>
                              <w:t>:</w:t>
                            </w:r>
                          </w:p>
                          <w:p w14:paraId="5DA7F958" w14:textId="77777777" w:rsidR="003E2445" w:rsidRPr="0026652D" w:rsidRDefault="003E2445" w:rsidP="000F6186">
                            <w:pPr>
                              <w:jc w:val="both"/>
                              <w:rPr>
                                <w:sz w:val="14"/>
                                <w:szCs w:val="18"/>
                              </w:rPr>
                            </w:pPr>
                            <w:r w:rsidRPr="0026652D">
                              <w:rPr>
                                <w:sz w:val="14"/>
                                <w:szCs w:val="18"/>
                              </w:rPr>
                              <w:t>- DV chi trả MTR</w:t>
                            </w:r>
                          </w:p>
                          <w:p w14:paraId="10158854" w14:textId="77777777" w:rsidR="003E2445" w:rsidRPr="0026652D" w:rsidRDefault="003E2445" w:rsidP="000F6186">
                            <w:pPr>
                              <w:jc w:val="both"/>
                              <w:rPr>
                                <w:sz w:val="14"/>
                                <w:szCs w:val="18"/>
                              </w:rPr>
                            </w:pPr>
                            <w:r w:rsidRPr="0026652D">
                              <w:rPr>
                                <w:sz w:val="14"/>
                                <w:szCs w:val="18"/>
                              </w:rPr>
                              <w:t>- Giống cây trồng LN VN</w:t>
                            </w:r>
                          </w:p>
                          <w:p w14:paraId="251BAC73" w14:textId="77777777" w:rsidR="003E2445" w:rsidRPr="0026652D" w:rsidRDefault="003E2445" w:rsidP="000F6186">
                            <w:pPr>
                              <w:jc w:val="both"/>
                              <w:rPr>
                                <w:sz w:val="14"/>
                                <w:szCs w:val="18"/>
                              </w:rPr>
                            </w:pPr>
                            <w:r w:rsidRPr="0026652D">
                              <w:rPr>
                                <w:sz w:val="14"/>
                                <w:szCs w:val="18"/>
                              </w:rPr>
                              <w:t>- Bản đồ mùa vụ trồng rừng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BB7BED" id="Text Box 90" o:spid="_x0000_s1028" type="#_x0000_t202" style="position:absolute;margin-left:396.2pt;margin-top:13.85pt;width:104pt;height:78.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" fillcolor="#fde9d9" strokecolor="#002060">
                <v:textbox>
                  <w:txbxContent>
                    <w:p w14:paraId="16B29FC5" w14:textId="77777777" w:rsidR="003E2445" w:rsidRPr="0026652D" w:rsidRDefault="003E2445" w:rsidP="000F6186">
                      <w:pPr>
                        <w:jc w:val="both"/>
                        <w:rPr>
                          <w:sz w:val="14"/>
                          <w:szCs w:val="18"/>
                        </w:rPr>
                      </w:pPr>
                      <w:r w:rsidRPr="0026652D">
                        <w:rPr>
                          <w:b/>
                          <w:sz w:val="14"/>
                          <w:szCs w:val="18"/>
                        </w:rPr>
                        <w:t>Các ứng dụng do các tổ chức khác XD</w:t>
                      </w:r>
                      <w:r w:rsidRPr="0026652D">
                        <w:rPr>
                          <w:sz w:val="14"/>
                          <w:szCs w:val="18"/>
                        </w:rPr>
                        <w:t>:</w:t>
                      </w:r>
                    </w:p>
                    <w:p w14:paraId="5DA7F958" w14:textId="77777777" w:rsidR="003E2445" w:rsidRPr="0026652D" w:rsidRDefault="003E2445" w:rsidP="000F6186">
                      <w:pPr>
                        <w:jc w:val="both"/>
                        <w:rPr>
                          <w:sz w:val="14"/>
                          <w:szCs w:val="18"/>
                        </w:rPr>
                      </w:pPr>
                      <w:r w:rsidRPr="0026652D">
                        <w:rPr>
                          <w:sz w:val="14"/>
                          <w:szCs w:val="18"/>
                        </w:rPr>
                        <w:t>- DV chi trả MTR</w:t>
                      </w:r>
                    </w:p>
                    <w:p w14:paraId="10158854" w14:textId="77777777" w:rsidR="003E2445" w:rsidRPr="0026652D" w:rsidRDefault="003E2445" w:rsidP="000F6186">
                      <w:pPr>
                        <w:jc w:val="both"/>
                        <w:rPr>
                          <w:sz w:val="14"/>
                          <w:szCs w:val="18"/>
                        </w:rPr>
                      </w:pPr>
                      <w:r w:rsidRPr="0026652D">
                        <w:rPr>
                          <w:sz w:val="14"/>
                          <w:szCs w:val="18"/>
                        </w:rPr>
                        <w:t>- Giống cây trồng LN VN</w:t>
                      </w:r>
                    </w:p>
                    <w:p w14:paraId="251BAC73" w14:textId="77777777" w:rsidR="003E2445" w:rsidRPr="0026652D" w:rsidRDefault="003E2445" w:rsidP="000F6186">
                      <w:pPr>
                        <w:jc w:val="both"/>
                        <w:rPr>
                          <w:sz w:val="14"/>
                          <w:szCs w:val="18"/>
                        </w:rPr>
                      </w:pPr>
                      <w:r w:rsidRPr="0026652D">
                        <w:rPr>
                          <w:sz w:val="14"/>
                          <w:szCs w:val="18"/>
                        </w:rPr>
                        <w:t>- Bản đồ mùa vụ trồng rừng</w:t>
                      </w:r>
                    </w:p>
                  </w:txbxContent>
                </v:textbox>
              </v:shape>
            </w:pict>
          </mc:Fallback>
        </mc:AlternateContent>
      </w:r>
      <w:r w:rsidRPr="00C459D3">
        <w:rPr>
          <w:rFonts w:asciiTheme="majorHAnsi" w:eastAsia="Calibri" w:hAnsiTheme="majorHAnsi" w:cstheme="majorHAnsi"/>
          <w:noProof/>
          <w:sz w:val="24"/>
          <w:szCs w:val="24"/>
          <w:lang w:val="fi-FI" w:eastAsia="fi-FI"/>
        </w:rPr>
        <mc:AlternateContent>
          <mc:Choice Requires="wps">
            <w:drawing>
              <wp:anchor distT="0" distB="0" distL="114300" distR="114300" simplePos="0" relativeHeight="251663360" behindDoc="0" locked="0" layoutInCell="1" allowOverlap="1" wp14:anchorId="2C907080" wp14:editId="3C38AB27">
                <wp:simplePos x="0" y="0"/>
                <wp:positionH relativeFrom="column">
                  <wp:posOffset>5175250</wp:posOffset>
                </wp:positionH>
                <wp:positionV relativeFrom="paragraph">
                  <wp:posOffset>94615</wp:posOffset>
                </wp:positionV>
                <wp:extent cx="1233805" cy="795020"/>
                <wp:effectExtent l="10160" t="10795" r="13335" b="13335"/>
                <wp:wrapNone/>
                <wp:docPr id="89"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3805" cy="795020"/>
                        </a:xfrm>
                        <a:prstGeom prst="rect">
                          <a:avLst/>
                        </a:prstGeom>
                        <a:solidFill>
                          <a:srgbClr val="FDE9D9"/>
                        </a:solidFill>
                        <a:ln w="9525">
                          <a:solidFill>
                            <a:srgbClr val="002060"/>
                          </a:solidFill>
                          <a:miter lim="800000"/>
                          <a:headEnd/>
                          <a:tailEnd/>
                        </a:ln>
                      </wps:spPr>
                      <wps:txbx>
                        <w:txbxContent>
                          <w:p w14:paraId="4D233765" w14:textId="77777777" w:rsidR="003E2445" w:rsidRDefault="003E2445" w:rsidP="000F6186">
                            <w:pPr>
                              <w:jc w:val="both"/>
                              <w:rPr>
                                <w:sz w:val="18"/>
                                <w:szCs w:val="18"/>
                              </w:rPr>
                            </w:pPr>
                            <w:r>
                              <w:rPr>
                                <w:sz w:val="18"/>
                                <w:szCs w:val="18"/>
                              </w:rPr>
                              <w:t>Các ứng dụng do các tổ chức khác XD:</w:t>
                            </w:r>
                          </w:p>
                          <w:p w14:paraId="5B10F68E" w14:textId="77777777" w:rsidR="003E2445" w:rsidRDefault="003E2445" w:rsidP="000F6186">
                            <w:pPr>
                              <w:jc w:val="both"/>
                              <w:rPr>
                                <w:sz w:val="18"/>
                                <w:szCs w:val="18"/>
                              </w:rPr>
                            </w:pPr>
                            <w:r>
                              <w:rPr>
                                <w:sz w:val="18"/>
                                <w:szCs w:val="18"/>
                              </w:rPr>
                              <w:t>- Giới</w:t>
                            </w:r>
                          </w:p>
                          <w:p w14:paraId="34CF8FC3" w14:textId="77777777" w:rsidR="003E2445" w:rsidRDefault="003E2445" w:rsidP="000F6186">
                            <w:pPr>
                              <w:jc w:val="both"/>
                              <w:rPr>
                                <w:sz w:val="18"/>
                                <w:szCs w:val="18"/>
                              </w:rPr>
                            </w:pPr>
                            <w:r>
                              <w:rPr>
                                <w:sz w:val="18"/>
                                <w:szCs w:val="18"/>
                              </w:rPr>
                              <w:t>- Đói nghèo</w:t>
                            </w:r>
                          </w:p>
                          <w:p w14:paraId="19CAEE14" w14:textId="77777777" w:rsidR="003E2445" w:rsidRDefault="003E2445" w:rsidP="000F6186">
                            <w:pPr>
                              <w:jc w:val="both"/>
                              <w:rPr>
                                <w:sz w:val="18"/>
                                <w:szCs w:val="18"/>
                              </w:rPr>
                            </w:pPr>
                            <w:r>
                              <w:rPr>
                                <w:sz w:val="18"/>
                                <w:szCs w:val="18"/>
                              </w:rPr>
                              <w:t>- DV chi trả MTR</w:t>
                            </w:r>
                          </w:p>
                          <w:p w14:paraId="191C3EA0" w14:textId="77777777" w:rsidR="003E2445" w:rsidRPr="00C72908" w:rsidRDefault="003E2445" w:rsidP="000F6186">
                            <w:pPr>
                              <w:jc w:val="both"/>
                              <w:rPr>
                                <w:sz w:val="18"/>
                                <w:szCs w:val="18"/>
                              </w:rPr>
                            </w:pPr>
                            <w:r>
                              <w:rPr>
                                <w:sz w:val="18"/>
                                <w:szCs w:val="18"/>
                              </w:rPr>
                              <w:t>- Giống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907080" id="Text Box 89" o:spid="_x0000_s1029" type="#_x0000_t202" style="position:absolute;margin-left:407.5pt;margin-top:7.45pt;width:97.15pt;height:62.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" fillcolor="#fde9d9" strokecolor="#002060">
                <v:textbox>
                  <w:txbxContent>
                    <w:p w14:paraId="4D233765" w14:textId="77777777" w:rsidR="003E2445" w:rsidRDefault="003E2445" w:rsidP="000F6186">
                      <w:pPr>
                        <w:jc w:val="both"/>
                        <w:rPr>
                          <w:sz w:val="18"/>
                          <w:szCs w:val="18"/>
                        </w:rPr>
                      </w:pPr>
                      <w:r>
                        <w:rPr>
                          <w:sz w:val="18"/>
                          <w:szCs w:val="18"/>
                        </w:rPr>
                        <w:t>Các ứng dụng do các tổ chức khác XD:</w:t>
                      </w:r>
                    </w:p>
                    <w:p w14:paraId="5B10F68E" w14:textId="77777777" w:rsidR="003E2445" w:rsidRDefault="003E2445" w:rsidP="000F6186">
                      <w:pPr>
                        <w:jc w:val="both"/>
                        <w:rPr>
                          <w:sz w:val="18"/>
                          <w:szCs w:val="18"/>
                        </w:rPr>
                      </w:pPr>
                      <w:r>
                        <w:rPr>
                          <w:sz w:val="18"/>
                          <w:szCs w:val="18"/>
                        </w:rPr>
                        <w:t>- Giới</w:t>
                      </w:r>
                    </w:p>
                    <w:p w14:paraId="34CF8FC3" w14:textId="77777777" w:rsidR="003E2445" w:rsidRDefault="003E2445" w:rsidP="000F6186">
                      <w:pPr>
                        <w:jc w:val="both"/>
                        <w:rPr>
                          <w:sz w:val="18"/>
                          <w:szCs w:val="18"/>
                        </w:rPr>
                      </w:pPr>
                      <w:r>
                        <w:rPr>
                          <w:sz w:val="18"/>
                          <w:szCs w:val="18"/>
                        </w:rPr>
                        <w:t>- Đói nghèo</w:t>
                      </w:r>
                    </w:p>
                    <w:p w14:paraId="19CAEE14" w14:textId="77777777" w:rsidR="003E2445" w:rsidRDefault="003E2445" w:rsidP="000F6186">
                      <w:pPr>
                        <w:jc w:val="both"/>
                        <w:rPr>
                          <w:sz w:val="18"/>
                          <w:szCs w:val="18"/>
                        </w:rPr>
                      </w:pPr>
                      <w:r>
                        <w:rPr>
                          <w:sz w:val="18"/>
                          <w:szCs w:val="18"/>
                        </w:rPr>
                        <w:t>- DV chi trả MTR</w:t>
                      </w:r>
                    </w:p>
                    <w:p w14:paraId="191C3EA0" w14:textId="77777777" w:rsidR="003E2445" w:rsidRPr="00C72908" w:rsidRDefault="003E2445" w:rsidP="000F6186">
                      <w:pPr>
                        <w:jc w:val="both"/>
                        <w:rPr>
                          <w:sz w:val="18"/>
                          <w:szCs w:val="18"/>
                        </w:rPr>
                      </w:pPr>
                      <w:r>
                        <w:rPr>
                          <w:sz w:val="18"/>
                          <w:szCs w:val="18"/>
                        </w:rPr>
                        <w:t>- Giống</w:t>
                      </w:r>
                    </w:p>
                  </w:txbxContent>
                </v:textbox>
              </v:shape>
            </w:pict>
          </mc:Fallback>
        </mc:AlternateContent>
      </w:r>
      <w:r w:rsidRPr="00C459D3">
        <w:rPr>
          <w:rFonts w:asciiTheme="majorHAnsi" w:eastAsia="Calibri" w:hAnsiTheme="majorHAnsi" w:cstheme="majorHAnsi"/>
          <w:noProof/>
          <w:sz w:val="24"/>
          <w:szCs w:val="24"/>
          <w:lang w:val="fi-FI" w:eastAsia="fi-FI"/>
        </w:rPr>
        <mc:AlternateContent>
          <mc:Choice Requires="wps">
            <w:drawing>
              <wp:anchor distT="0" distB="0" distL="114300" distR="114300" simplePos="0" relativeHeight="251665408" behindDoc="0" locked="0" layoutInCell="1" allowOverlap="1" wp14:anchorId="650ACA09" wp14:editId="69F5B76C">
                <wp:simplePos x="0" y="0"/>
                <wp:positionH relativeFrom="column">
                  <wp:posOffset>2223135</wp:posOffset>
                </wp:positionH>
                <wp:positionV relativeFrom="paragraph">
                  <wp:posOffset>175895</wp:posOffset>
                </wp:positionV>
                <wp:extent cx="1149350" cy="795020"/>
                <wp:effectExtent l="10795" t="6350" r="11430" b="8255"/>
                <wp:wrapNone/>
                <wp:docPr id="88"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795020"/>
                        </a:xfrm>
                        <a:prstGeom prst="rect">
                          <a:avLst/>
                        </a:prstGeom>
                        <a:solidFill>
                          <a:srgbClr val="FDE9D9"/>
                        </a:solidFill>
                        <a:ln w="9525">
                          <a:solidFill>
                            <a:srgbClr val="002060"/>
                          </a:solidFill>
                          <a:miter lim="800000"/>
                          <a:headEnd/>
                          <a:tailEnd/>
                        </a:ln>
                      </wps:spPr>
                      <wps:txbx>
                        <w:txbxContent>
                          <w:p w14:paraId="3B179821" w14:textId="77777777" w:rsidR="003E2445" w:rsidRDefault="003E2445" w:rsidP="000F6186">
                            <w:pPr>
                              <w:jc w:val="both"/>
                              <w:rPr>
                                <w:sz w:val="18"/>
                                <w:szCs w:val="18"/>
                              </w:rPr>
                            </w:pPr>
                            <w:r>
                              <w:rPr>
                                <w:sz w:val="18"/>
                                <w:szCs w:val="18"/>
                              </w:rPr>
                              <w:t>Các ứng dụng khác của FORMIS:</w:t>
                            </w:r>
                          </w:p>
                          <w:p w14:paraId="1333F299" w14:textId="77777777" w:rsidR="003E2445" w:rsidRDefault="003E2445" w:rsidP="000F6186">
                            <w:pPr>
                              <w:jc w:val="both"/>
                              <w:rPr>
                                <w:sz w:val="18"/>
                                <w:szCs w:val="18"/>
                              </w:rPr>
                            </w:pPr>
                            <w:r>
                              <w:rPr>
                                <w:sz w:val="18"/>
                                <w:szCs w:val="18"/>
                              </w:rPr>
                              <w:t>- FIMS</w:t>
                            </w:r>
                          </w:p>
                          <w:p w14:paraId="4AEE8B6F" w14:textId="77777777" w:rsidR="003E2445" w:rsidRDefault="003E2445" w:rsidP="000F6186">
                            <w:pPr>
                              <w:jc w:val="both"/>
                              <w:rPr>
                                <w:sz w:val="18"/>
                                <w:szCs w:val="18"/>
                              </w:rPr>
                            </w:pPr>
                            <w:r>
                              <w:rPr>
                                <w:sz w:val="18"/>
                                <w:szCs w:val="18"/>
                              </w:rPr>
                              <w:t>- BC nhanh Kiểm lâm</w:t>
                            </w:r>
                          </w:p>
                          <w:p w14:paraId="3C67EF7A" w14:textId="77777777" w:rsidR="003E2445" w:rsidRDefault="003E2445" w:rsidP="000F6186">
                            <w:pPr>
                              <w:jc w:val="both"/>
                              <w:rPr>
                                <w:sz w:val="18"/>
                                <w:szCs w:val="18"/>
                              </w:rPr>
                            </w:pPr>
                            <w:r>
                              <w:rPr>
                                <w:sz w:val="18"/>
                                <w:szCs w:val="18"/>
                              </w:rPr>
                              <w:t>- Cổng Thông tin</w:t>
                            </w:r>
                          </w:p>
                          <w:p w14:paraId="7A5AE01A" w14:textId="77777777" w:rsidR="003E2445" w:rsidRPr="00C72908" w:rsidRDefault="003E2445" w:rsidP="000F6186">
                            <w:pPr>
                              <w:jc w:val="both"/>
                              <w:rPr>
                                <w:sz w:val="18"/>
                                <w:szCs w:val="18"/>
                              </w:rPr>
                            </w:pPr>
                            <w:r>
                              <w:rPr>
                                <w:sz w:val="18"/>
                                <w:szCs w:val="18"/>
                              </w:rPr>
                              <w: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0ACA09" id="Text Box 88" o:spid="_x0000_s1030" type="#_x0000_t202" style="position:absolute;margin-left:175.05pt;margin-top:13.85pt;width:90.5pt;height:62.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" fillcolor="#fde9d9" strokecolor="#002060">
                <v:textbox>
                  <w:txbxContent>
                    <w:p w14:paraId="3B179821" w14:textId="77777777" w:rsidR="003E2445" w:rsidRDefault="003E2445" w:rsidP="000F6186">
                      <w:pPr>
                        <w:jc w:val="both"/>
                        <w:rPr>
                          <w:sz w:val="18"/>
                          <w:szCs w:val="18"/>
                        </w:rPr>
                      </w:pPr>
                      <w:r>
                        <w:rPr>
                          <w:sz w:val="18"/>
                          <w:szCs w:val="18"/>
                        </w:rPr>
                        <w:t>Các ứng dụng khác của FORMIS:</w:t>
                      </w:r>
                    </w:p>
                    <w:p w14:paraId="1333F299" w14:textId="77777777" w:rsidR="003E2445" w:rsidRDefault="003E2445" w:rsidP="000F6186">
                      <w:pPr>
                        <w:jc w:val="both"/>
                        <w:rPr>
                          <w:sz w:val="18"/>
                          <w:szCs w:val="18"/>
                        </w:rPr>
                      </w:pPr>
                      <w:r>
                        <w:rPr>
                          <w:sz w:val="18"/>
                          <w:szCs w:val="18"/>
                        </w:rPr>
                        <w:t>- FIMS</w:t>
                      </w:r>
                    </w:p>
                    <w:p w14:paraId="4AEE8B6F" w14:textId="77777777" w:rsidR="003E2445" w:rsidRDefault="003E2445" w:rsidP="000F6186">
                      <w:pPr>
                        <w:jc w:val="both"/>
                        <w:rPr>
                          <w:sz w:val="18"/>
                          <w:szCs w:val="18"/>
                        </w:rPr>
                      </w:pPr>
                      <w:r>
                        <w:rPr>
                          <w:sz w:val="18"/>
                          <w:szCs w:val="18"/>
                        </w:rPr>
                        <w:t>- BC nhanh Kiểm lâm</w:t>
                      </w:r>
                    </w:p>
                    <w:p w14:paraId="3C67EF7A" w14:textId="77777777" w:rsidR="003E2445" w:rsidRDefault="003E2445" w:rsidP="000F6186">
                      <w:pPr>
                        <w:jc w:val="both"/>
                        <w:rPr>
                          <w:sz w:val="18"/>
                          <w:szCs w:val="18"/>
                        </w:rPr>
                      </w:pPr>
                      <w:r>
                        <w:rPr>
                          <w:sz w:val="18"/>
                          <w:szCs w:val="18"/>
                        </w:rPr>
                        <w:t>- Cổng Thông tin</w:t>
                      </w:r>
                    </w:p>
                    <w:p w14:paraId="7A5AE01A" w14:textId="77777777" w:rsidR="003E2445" w:rsidRPr="00C72908" w:rsidRDefault="003E2445" w:rsidP="000F6186">
                      <w:pPr>
                        <w:jc w:val="both"/>
                        <w:rPr>
                          <w:sz w:val="18"/>
                          <w:szCs w:val="18"/>
                        </w:rPr>
                      </w:pPr>
                      <w:r>
                        <w:rPr>
                          <w:sz w:val="18"/>
                          <w:szCs w:val="18"/>
                        </w:rPr>
                        <w:t>- …</w:t>
                      </w:r>
                    </w:p>
                  </w:txbxContent>
                </v:textbox>
              </v:shape>
            </w:pict>
          </mc:Fallback>
        </mc:AlternateContent>
      </w:r>
      <w:r w:rsidRPr="00C459D3">
        <w:rPr>
          <w:rFonts w:asciiTheme="majorHAnsi" w:eastAsia="Calibri" w:hAnsiTheme="majorHAnsi" w:cstheme="majorHAnsi"/>
          <w:noProof/>
          <w:sz w:val="24"/>
          <w:szCs w:val="24"/>
          <w:lang w:val="fi-FI" w:eastAsia="fi-FI"/>
        </w:rPr>
        <mc:AlternateContent>
          <mc:Choice Requires="wps">
            <w:drawing>
              <wp:anchor distT="0" distB="0" distL="114300" distR="114300" simplePos="0" relativeHeight="251662336" behindDoc="0" locked="0" layoutInCell="1" allowOverlap="1" wp14:anchorId="128AA99E" wp14:editId="6C99BDC8">
                <wp:simplePos x="0" y="0"/>
                <wp:positionH relativeFrom="column">
                  <wp:posOffset>3514725</wp:posOffset>
                </wp:positionH>
                <wp:positionV relativeFrom="paragraph">
                  <wp:posOffset>140335</wp:posOffset>
                </wp:positionV>
                <wp:extent cx="1426210" cy="919480"/>
                <wp:effectExtent l="6985" t="8890" r="5080" b="5080"/>
                <wp:wrapNone/>
                <wp:docPr id="8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6210" cy="919480"/>
                        </a:xfrm>
                        <a:prstGeom prst="rect">
                          <a:avLst/>
                        </a:prstGeom>
                        <a:solidFill>
                          <a:srgbClr val="FDE9D9"/>
                        </a:solidFill>
                        <a:ln w="9525">
                          <a:solidFill>
                            <a:srgbClr val="002060"/>
                          </a:solidFill>
                          <a:miter lim="800000"/>
                          <a:headEnd/>
                          <a:tailEnd/>
                        </a:ln>
                      </wps:spPr>
                      <wps:txbx>
                        <w:txbxContent>
                          <w:p w14:paraId="398B13DD" w14:textId="77777777" w:rsidR="003E2445" w:rsidRPr="0026652D" w:rsidRDefault="003E2445" w:rsidP="000F6186">
                            <w:pPr>
                              <w:rPr>
                                <w:b/>
                                <w:sz w:val="16"/>
                                <w:szCs w:val="18"/>
                              </w:rPr>
                            </w:pPr>
                            <w:r w:rsidRPr="0026652D">
                              <w:rPr>
                                <w:b/>
                                <w:sz w:val="16"/>
                                <w:szCs w:val="18"/>
                              </w:rPr>
                              <w:t>Phần mềm theo dõi diễn biến rừng và đất Lâm nghiệp - FRMS Web</w:t>
                            </w:r>
                          </w:p>
                          <w:p w14:paraId="2785E44C" w14:textId="77777777" w:rsidR="003E2445" w:rsidRPr="0026652D" w:rsidRDefault="003E2445" w:rsidP="000F6186">
                            <w:pPr>
                              <w:rPr>
                                <w:b/>
                                <w:sz w:val="16"/>
                                <w:szCs w:val="18"/>
                              </w:rPr>
                            </w:pPr>
                            <w:r w:rsidRPr="0026652D">
                              <w:rPr>
                                <w:b/>
                                <w:sz w:val="16"/>
                                <w:szCs w:val="18"/>
                              </w:rPr>
                              <w:t>(frms.vnforest.gov.vn)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128AA99E" id="Text Box 87" o:spid="_x0000_s1031" type="#_x0000_t202" style="position:absolute;margin-left:276.75pt;margin-top:11.05pt;width:112.3pt;height:72.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" fillcolor="#fde9d9" strokecolor="#002060">
                <v:textbox>
                  <w:txbxContent>
                    <w:p w14:paraId="398B13DD" w14:textId="77777777" w:rsidR="003E2445" w:rsidRPr="0026652D" w:rsidRDefault="003E2445" w:rsidP="000F6186">
                      <w:pPr>
                        <w:rPr>
                          <w:b/>
                          <w:sz w:val="16"/>
                          <w:szCs w:val="18"/>
                        </w:rPr>
                      </w:pPr>
                      <w:r w:rsidRPr="0026652D">
                        <w:rPr>
                          <w:b/>
                          <w:sz w:val="16"/>
                          <w:szCs w:val="18"/>
                        </w:rPr>
                        <w:t>Phần mềm theo dõi diễn biến rừng và đất Lâm nghiệp - FRMS Web</w:t>
                      </w:r>
                    </w:p>
                    <w:p w14:paraId="2785E44C" w14:textId="77777777" w:rsidR="003E2445" w:rsidRPr="0026652D" w:rsidRDefault="003E2445" w:rsidP="000F6186">
                      <w:pPr>
                        <w:rPr>
                          <w:b/>
                          <w:sz w:val="16"/>
                          <w:szCs w:val="18"/>
                        </w:rPr>
                      </w:pPr>
                      <w:r w:rsidRPr="0026652D">
                        <w:rPr>
                          <w:b/>
                          <w:sz w:val="16"/>
                          <w:szCs w:val="18"/>
                        </w:rPr>
                        <w:t>(frms.vnforest.gov.vn)</w:t>
                      </w:r>
                    </w:p>
                  </w:txbxContent>
                </v:textbox>
              </v:shape>
            </w:pict>
          </mc:Fallback>
        </mc:AlternateContent>
      </w:r>
      <w:r w:rsidRPr="00C459D3">
        <w:rPr>
          <w:rFonts w:asciiTheme="majorHAnsi" w:eastAsia="Calibri" w:hAnsiTheme="majorHAnsi" w:cstheme="majorHAnsi"/>
          <w:noProof/>
          <w:sz w:val="24"/>
          <w:szCs w:val="24"/>
          <w:lang w:val="fi-FI" w:eastAsia="fi-FI"/>
        </w:rPr>
        <mc:AlternateContent>
          <mc:Choice Requires="wps">
            <w:drawing>
              <wp:anchor distT="0" distB="0" distL="114300" distR="114300" simplePos="0" relativeHeight="251661312" behindDoc="0" locked="0" layoutInCell="1" allowOverlap="1" wp14:anchorId="61128203" wp14:editId="1E129DB6">
                <wp:simplePos x="0" y="0"/>
                <wp:positionH relativeFrom="column">
                  <wp:posOffset>2251710</wp:posOffset>
                </wp:positionH>
                <wp:positionV relativeFrom="paragraph">
                  <wp:posOffset>126365</wp:posOffset>
                </wp:positionV>
                <wp:extent cx="1149350" cy="795020"/>
                <wp:effectExtent l="10795" t="13970" r="11430" b="10160"/>
                <wp:wrapNone/>
                <wp:docPr id="86"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795020"/>
                        </a:xfrm>
                        <a:prstGeom prst="rect">
                          <a:avLst/>
                        </a:prstGeom>
                        <a:solidFill>
                          <a:srgbClr val="FDE9D9"/>
                        </a:solidFill>
                        <a:ln w="9525">
                          <a:solidFill>
                            <a:srgbClr val="002060"/>
                          </a:solidFill>
                          <a:miter lim="800000"/>
                          <a:headEnd/>
                          <a:tailEnd/>
                        </a:ln>
                      </wps:spPr>
                      <wps:txbx>
                        <w:txbxContent>
                          <w:p w14:paraId="0585E775" w14:textId="77777777" w:rsidR="003E2445" w:rsidRDefault="003E2445" w:rsidP="000F6186">
                            <w:pPr>
                              <w:jc w:val="both"/>
                              <w:rPr>
                                <w:sz w:val="18"/>
                                <w:szCs w:val="18"/>
                              </w:rPr>
                            </w:pPr>
                            <w:r>
                              <w:rPr>
                                <w:sz w:val="18"/>
                                <w:szCs w:val="18"/>
                              </w:rPr>
                              <w:t>Các ứng dụng khác của FORMIS:</w:t>
                            </w:r>
                          </w:p>
                          <w:p w14:paraId="7D0D3536" w14:textId="77777777" w:rsidR="003E2445" w:rsidRDefault="003E2445" w:rsidP="000F6186">
                            <w:pPr>
                              <w:jc w:val="both"/>
                              <w:rPr>
                                <w:sz w:val="18"/>
                                <w:szCs w:val="18"/>
                              </w:rPr>
                            </w:pPr>
                            <w:r>
                              <w:rPr>
                                <w:sz w:val="18"/>
                                <w:szCs w:val="18"/>
                              </w:rPr>
                              <w:t>- FIMS</w:t>
                            </w:r>
                          </w:p>
                          <w:p w14:paraId="7EBF6448" w14:textId="77777777" w:rsidR="003E2445" w:rsidRDefault="003E2445" w:rsidP="000F6186">
                            <w:pPr>
                              <w:jc w:val="both"/>
                              <w:rPr>
                                <w:sz w:val="18"/>
                                <w:szCs w:val="18"/>
                              </w:rPr>
                            </w:pPr>
                            <w:r>
                              <w:rPr>
                                <w:sz w:val="18"/>
                                <w:szCs w:val="18"/>
                              </w:rPr>
                              <w:t>- BC nhanh Kiểm lâm</w:t>
                            </w:r>
                          </w:p>
                          <w:p w14:paraId="0F770E2D" w14:textId="77777777" w:rsidR="003E2445" w:rsidRDefault="003E2445" w:rsidP="000F6186">
                            <w:pPr>
                              <w:jc w:val="both"/>
                              <w:rPr>
                                <w:sz w:val="18"/>
                                <w:szCs w:val="18"/>
                              </w:rPr>
                            </w:pPr>
                            <w:r>
                              <w:rPr>
                                <w:sz w:val="18"/>
                                <w:szCs w:val="18"/>
                              </w:rPr>
                              <w:t>- Cổng Thông tin</w:t>
                            </w:r>
                          </w:p>
                          <w:p w14:paraId="65679D1A" w14:textId="77777777" w:rsidR="003E2445" w:rsidRPr="00C72908" w:rsidRDefault="003E2445" w:rsidP="000F6186">
                            <w:pPr>
                              <w:jc w:val="both"/>
                              <w:rPr>
                                <w:sz w:val="18"/>
                                <w:szCs w:val="18"/>
                              </w:rPr>
                            </w:pPr>
                            <w:r>
                              <w:rPr>
                                <w:sz w:val="18"/>
                                <w:szCs w:val="18"/>
                              </w:rPr>
                              <w: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128203" id="Text Box 86" o:spid="_x0000_s1032" type="#_x0000_t202" style="position:absolute;margin-left:177.3pt;margin-top:9.95pt;width:90.5pt;height:62.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" fillcolor="#fde9d9" strokecolor="#002060">
                <v:textbox>
                  <w:txbxContent>
                    <w:p w14:paraId="0585E775" w14:textId="77777777" w:rsidR="003E2445" w:rsidRDefault="003E2445" w:rsidP="000F6186">
                      <w:pPr>
                        <w:jc w:val="both"/>
                        <w:rPr>
                          <w:sz w:val="18"/>
                          <w:szCs w:val="18"/>
                        </w:rPr>
                      </w:pPr>
                      <w:r>
                        <w:rPr>
                          <w:sz w:val="18"/>
                          <w:szCs w:val="18"/>
                        </w:rPr>
                        <w:t>Các ứng dụng khác của FORMIS:</w:t>
                      </w:r>
                    </w:p>
                    <w:p w14:paraId="7D0D3536" w14:textId="77777777" w:rsidR="003E2445" w:rsidRDefault="003E2445" w:rsidP="000F6186">
                      <w:pPr>
                        <w:jc w:val="both"/>
                        <w:rPr>
                          <w:sz w:val="18"/>
                          <w:szCs w:val="18"/>
                        </w:rPr>
                      </w:pPr>
                      <w:r>
                        <w:rPr>
                          <w:sz w:val="18"/>
                          <w:szCs w:val="18"/>
                        </w:rPr>
                        <w:t>- FIMS</w:t>
                      </w:r>
                    </w:p>
                    <w:p w14:paraId="7EBF6448" w14:textId="77777777" w:rsidR="003E2445" w:rsidRDefault="003E2445" w:rsidP="000F6186">
                      <w:pPr>
                        <w:jc w:val="both"/>
                        <w:rPr>
                          <w:sz w:val="18"/>
                          <w:szCs w:val="18"/>
                        </w:rPr>
                      </w:pPr>
                      <w:r>
                        <w:rPr>
                          <w:sz w:val="18"/>
                          <w:szCs w:val="18"/>
                        </w:rPr>
                        <w:t>- BC nhanh Kiểm lâm</w:t>
                      </w:r>
                    </w:p>
                    <w:p w14:paraId="0F770E2D" w14:textId="77777777" w:rsidR="003E2445" w:rsidRDefault="003E2445" w:rsidP="000F6186">
                      <w:pPr>
                        <w:jc w:val="both"/>
                        <w:rPr>
                          <w:sz w:val="18"/>
                          <w:szCs w:val="18"/>
                        </w:rPr>
                      </w:pPr>
                      <w:r>
                        <w:rPr>
                          <w:sz w:val="18"/>
                          <w:szCs w:val="18"/>
                        </w:rPr>
                        <w:t>- Cổng Thông tin</w:t>
                      </w:r>
                    </w:p>
                    <w:p w14:paraId="65679D1A" w14:textId="77777777" w:rsidR="003E2445" w:rsidRPr="00C72908" w:rsidRDefault="003E2445" w:rsidP="000F6186">
                      <w:pPr>
                        <w:jc w:val="both"/>
                        <w:rPr>
                          <w:sz w:val="18"/>
                          <w:szCs w:val="18"/>
                        </w:rPr>
                      </w:pPr>
                      <w:r>
                        <w:rPr>
                          <w:sz w:val="18"/>
                          <w:szCs w:val="18"/>
                        </w:rPr>
                        <w:t>- …</w:t>
                      </w:r>
                    </w:p>
                  </w:txbxContent>
                </v:textbox>
              </v:shape>
            </w:pict>
          </mc:Fallback>
        </mc:AlternateContent>
      </w:r>
      <w:r w:rsidRPr="00C459D3">
        <w:rPr>
          <w:rFonts w:asciiTheme="majorHAnsi" w:eastAsia="Calibri" w:hAnsiTheme="majorHAnsi" w:cstheme="majorHAnsi"/>
          <w:noProof/>
          <w:sz w:val="24"/>
          <w:szCs w:val="24"/>
          <w:lang w:val="fi-FI" w:eastAsia="fi-FI"/>
        </w:rPr>
        <mc:AlternateContent>
          <mc:Choice Requires="wps">
            <w:drawing>
              <wp:anchor distT="0" distB="0" distL="114300" distR="114300" simplePos="0" relativeHeight="251659264" behindDoc="0" locked="0" layoutInCell="1" allowOverlap="1" wp14:anchorId="4B3902D1" wp14:editId="652DF280">
                <wp:simplePos x="0" y="0"/>
                <wp:positionH relativeFrom="column">
                  <wp:posOffset>-54610</wp:posOffset>
                </wp:positionH>
                <wp:positionV relativeFrom="paragraph">
                  <wp:posOffset>140335</wp:posOffset>
                </wp:positionV>
                <wp:extent cx="730250" cy="919480"/>
                <wp:effectExtent l="9525" t="8890" r="12700" b="5080"/>
                <wp:wrapNone/>
                <wp:docPr id="8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0250" cy="919480"/>
                        </a:xfrm>
                        <a:prstGeom prst="rect">
                          <a:avLst/>
                        </a:prstGeom>
                        <a:solidFill>
                          <a:srgbClr val="FDE9D9"/>
                        </a:solidFill>
                        <a:ln w="9525">
                          <a:solidFill>
                            <a:srgbClr val="002060"/>
                          </a:solidFill>
                          <a:miter lim="800000"/>
                          <a:headEnd/>
                          <a:tailEnd/>
                        </a:ln>
                      </wps:spPr>
                      <wps:txbx>
                        <w:txbxContent>
                          <w:p w14:paraId="2EEF717E" w14:textId="77777777" w:rsidR="003E2445" w:rsidRPr="00183A67" w:rsidRDefault="003E2445" w:rsidP="000F6186">
                            <w:pPr>
                              <w:rPr>
                                <w:b/>
                                <w:sz w:val="16"/>
                                <w:szCs w:val="16"/>
                              </w:rPr>
                            </w:pPr>
                            <w:r w:rsidRPr="00183A67">
                              <w:rPr>
                                <w:b/>
                                <w:sz w:val="16"/>
                                <w:szCs w:val="16"/>
                              </w:rPr>
                              <w:t>Trang Thông tin điện tử TC Lâm nghiệp</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B3902D1" id="Text Box 85" o:spid="_x0000_s1033" type="#_x0000_t202" style="position:absolute;margin-left:-4.3pt;margin-top:11.05pt;width:57.5pt;height:7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" fillcolor="#fde9d9" strokecolor="#002060">
                <v:textbox>
                  <w:txbxContent>
                    <w:p w14:paraId="2EEF717E" w14:textId="77777777" w:rsidR="003E2445" w:rsidRPr="00183A67" w:rsidRDefault="003E2445" w:rsidP="000F6186">
                      <w:pPr>
                        <w:rPr>
                          <w:b/>
                          <w:sz w:val="16"/>
                          <w:szCs w:val="16"/>
                        </w:rPr>
                      </w:pPr>
                      <w:r w:rsidRPr="00183A67">
                        <w:rPr>
                          <w:b/>
                          <w:sz w:val="16"/>
                          <w:szCs w:val="16"/>
                        </w:rPr>
                        <w:t>Trang Thông tin điện tử TC Lâm nghiệp</w:t>
                      </w:r>
                    </w:p>
                  </w:txbxContent>
                </v:textbox>
              </v:shape>
            </w:pict>
          </mc:Fallback>
        </mc:AlternateContent>
      </w:r>
    </w:p>
    <w:p w14:paraId="371653D1" w14:textId="77777777" w:rsidR="000F6186" w:rsidRPr="000F6186" w:rsidRDefault="000F6186" w:rsidP="00B159C4">
      <w:pPr>
        <w:rPr>
          <w:rFonts w:asciiTheme="majorHAnsi" w:eastAsia="Calibri" w:hAnsiTheme="majorHAnsi" w:cstheme="majorHAnsi"/>
          <w:sz w:val="24"/>
          <w:szCs w:val="24"/>
          <w:lang w:val="en-US"/>
        </w:rPr>
      </w:pPr>
      <w:r w:rsidRPr="00C459D3">
        <w:rPr>
          <w:rFonts w:asciiTheme="majorHAnsi" w:eastAsia="Calibri" w:hAnsiTheme="majorHAnsi" w:cstheme="majorHAnsi"/>
          <w:noProof/>
          <w:sz w:val="24"/>
          <w:szCs w:val="24"/>
          <w:lang w:val="fi-FI" w:eastAsia="fi-FI"/>
        </w:rPr>
        <mc:AlternateContent>
          <mc:Choice Requires="wps">
            <w:drawing>
              <wp:anchor distT="0" distB="0" distL="114300" distR="114300" simplePos="0" relativeHeight="251666432" behindDoc="0" locked="0" layoutInCell="1" allowOverlap="1" wp14:anchorId="2EBD0BE4" wp14:editId="257DF92E">
                <wp:simplePos x="0" y="0"/>
                <wp:positionH relativeFrom="column">
                  <wp:posOffset>2149475</wp:posOffset>
                </wp:positionH>
                <wp:positionV relativeFrom="paragraph">
                  <wp:posOffset>20955</wp:posOffset>
                </wp:positionV>
                <wp:extent cx="1187450" cy="856615"/>
                <wp:effectExtent l="13335" t="8255" r="8890" b="11430"/>
                <wp:wrapNone/>
                <wp:docPr id="8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7450" cy="856615"/>
                        </a:xfrm>
                        <a:prstGeom prst="rect">
                          <a:avLst/>
                        </a:prstGeom>
                        <a:solidFill>
                          <a:srgbClr val="FDE9D9"/>
                        </a:solidFill>
                        <a:ln w="9525">
                          <a:solidFill>
                            <a:srgbClr val="002060"/>
                          </a:solidFill>
                          <a:miter lim="800000"/>
                          <a:headEnd/>
                          <a:tailEnd/>
                        </a:ln>
                      </wps:spPr>
                      <wps:txbx>
                        <w:txbxContent>
                          <w:p w14:paraId="17CF03C2" w14:textId="77777777" w:rsidR="003E2445" w:rsidRPr="001149B0" w:rsidRDefault="003E2445" w:rsidP="000F6186">
                            <w:pPr>
                              <w:jc w:val="both"/>
                              <w:rPr>
                                <w:b/>
                                <w:sz w:val="18"/>
                                <w:szCs w:val="18"/>
                              </w:rPr>
                            </w:pPr>
                            <w:r w:rsidRPr="008412C3">
                              <w:rPr>
                                <w:b/>
                                <w:sz w:val="18"/>
                                <w:szCs w:val="18"/>
                              </w:rPr>
                              <w:t xml:space="preserve">Các </w:t>
                            </w:r>
                            <w:r>
                              <w:rPr>
                                <w:b/>
                                <w:sz w:val="18"/>
                                <w:szCs w:val="18"/>
                              </w:rPr>
                              <w:t>phần mềm</w:t>
                            </w:r>
                            <w:r w:rsidRPr="008412C3">
                              <w:rPr>
                                <w:b/>
                                <w:sz w:val="18"/>
                                <w:szCs w:val="18"/>
                              </w:rPr>
                              <w:t xml:space="preserve"> khác của FORMIS:</w:t>
                            </w:r>
                          </w:p>
                          <w:p w14:paraId="7BCFE0C5" w14:textId="77777777" w:rsidR="003E2445" w:rsidRPr="009841B5" w:rsidRDefault="003E2445" w:rsidP="000F6186">
                            <w:pPr>
                              <w:jc w:val="both"/>
                              <w:rPr>
                                <w:sz w:val="18"/>
                                <w:szCs w:val="18"/>
                              </w:rPr>
                            </w:pPr>
                            <w:r>
                              <w:rPr>
                                <w:sz w:val="18"/>
                                <w:szCs w:val="18"/>
                              </w:rPr>
                              <w:t>- CBLS (FIMS)</w:t>
                            </w:r>
                          </w:p>
                          <w:p w14:paraId="70EEE7B7" w14:textId="77777777" w:rsidR="003E2445" w:rsidRDefault="003E2445" w:rsidP="000F6186">
                            <w:pPr>
                              <w:jc w:val="both"/>
                              <w:rPr>
                                <w:sz w:val="18"/>
                                <w:szCs w:val="18"/>
                              </w:rPr>
                            </w:pPr>
                            <w:r>
                              <w:rPr>
                                <w:sz w:val="18"/>
                                <w:szCs w:val="18"/>
                              </w:rPr>
                              <w:t>- B/C nhanh Kiểm lâm</w:t>
                            </w:r>
                          </w:p>
                          <w:p w14:paraId="183C44F4" w14:textId="77777777" w:rsidR="003E2445" w:rsidRPr="00C72908" w:rsidRDefault="003E2445" w:rsidP="000F6186">
                            <w:pPr>
                              <w:jc w:val="both"/>
                              <w:rPr>
                                <w:sz w:val="18"/>
                                <w:szCs w:val="18"/>
                              </w:rPr>
                            </w:pPr>
                            <w:r>
                              <w:rPr>
                                <w:sz w:val="18"/>
                                <w:szCs w:val="18"/>
                              </w:rPr>
                              <w: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BD0BE4" id="Text Box 84" o:spid="_x0000_s1034" type="#_x0000_t202" style="position:absolute;margin-left:169.25pt;margin-top:1.65pt;width:93.5pt;height:67.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" fillcolor="#fde9d9" strokecolor="#002060">
                <v:textbox>
                  <w:txbxContent>
                    <w:p w14:paraId="17CF03C2" w14:textId="77777777" w:rsidR="003E2445" w:rsidRPr="001149B0" w:rsidRDefault="003E2445" w:rsidP="000F6186">
                      <w:pPr>
                        <w:jc w:val="both"/>
                        <w:rPr>
                          <w:b/>
                          <w:sz w:val="18"/>
                          <w:szCs w:val="18"/>
                        </w:rPr>
                      </w:pPr>
                      <w:r w:rsidRPr="008412C3">
                        <w:rPr>
                          <w:b/>
                          <w:sz w:val="18"/>
                          <w:szCs w:val="18"/>
                        </w:rPr>
                        <w:t xml:space="preserve">Các </w:t>
                      </w:r>
                      <w:r>
                        <w:rPr>
                          <w:b/>
                          <w:sz w:val="18"/>
                          <w:szCs w:val="18"/>
                        </w:rPr>
                        <w:t>phần mềm</w:t>
                      </w:r>
                      <w:r w:rsidRPr="008412C3">
                        <w:rPr>
                          <w:b/>
                          <w:sz w:val="18"/>
                          <w:szCs w:val="18"/>
                        </w:rPr>
                        <w:t xml:space="preserve"> khác của FORMIS:</w:t>
                      </w:r>
                    </w:p>
                    <w:p w14:paraId="7BCFE0C5" w14:textId="77777777" w:rsidR="003E2445" w:rsidRPr="009841B5" w:rsidRDefault="003E2445" w:rsidP="000F6186">
                      <w:pPr>
                        <w:jc w:val="both"/>
                        <w:rPr>
                          <w:sz w:val="18"/>
                          <w:szCs w:val="18"/>
                        </w:rPr>
                      </w:pPr>
                      <w:r>
                        <w:rPr>
                          <w:sz w:val="18"/>
                          <w:szCs w:val="18"/>
                        </w:rPr>
                        <w:t>- CBLS (FIMS)</w:t>
                      </w:r>
                    </w:p>
                    <w:p w14:paraId="70EEE7B7" w14:textId="77777777" w:rsidR="003E2445" w:rsidRDefault="003E2445" w:rsidP="000F6186">
                      <w:pPr>
                        <w:jc w:val="both"/>
                        <w:rPr>
                          <w:sz w:val="18"/>
                          <w:szCs w:val="18"/>
                        </w:rPr>
                      </w:pPr>
                      <w:r>
                        <w:rPr>
                          <w:sz w:val="18"/>
                          <w:szCs w:val="18"/>
                        </w:rPr>
                        <w:t>- B/C nhanh Kiểm lâm</w:t>
                      </w:r>
                    </w:p>
                    <w:p w14:paraId="183C44F4" w14:textId="77777777" w:rsidR="003E2445" w:rsidRPr="00C72908" w:rsidRDefault="003E2445" w:rsidP="000F6186">
                      <w:pPr>
                        <w:jc w:val="both"/>
                        <w:rPr>
                          <w:sz w:val="18"/>
                          <w:szCs w:val="18"/>
                        </w:rPr>
                      </w:pPr>
                      <w:r>
                        <w:rPr>
                          <w:sz w:val="18"/>
                          <w:szCs w:val="18"/>
                        </w:rPr>
                        <w:t>- …</w:t>
                      </w:r>
                    </w:p>
                  </w:txbxContent>
                </v:textbox>
              </v:shape>
            </w:pict>
          </mc:Fallback>
        </mc:AlternateContent>
      </w:r>
    </w:p>
    <w:p w14:paraId="6E9A52D6" w14:textId="77777777" w:rsidR="000F6186" w:rsidRPr="000F6186" w:rsidRDefault="000F6186" w:rsidP="00B159C4">
      <w:pPr>
        <w:rPr>
          <w:rFonts w:asciiTheme="majorHAnsi" w:eastAsia="Calibri" w:hAnsiTheme="majorHAnsi" w:cstheme="majorHAnsi"/>
          <w:sz w:val="24"/>
          <w:szCs w:val="24"/>
          <w:lang w:val="en-US"/>
        </w:rPr>
      </w:pPr>
    </w:p>
    <w:p w14:paraId="3168DABF" w14:textId="77777777" w:rsidR="000F6186" w:rsidRPr="000F6186" w:rsidRDefault="000F6186" w:rsidP="00B159C4">
      <w:pPr>
        <w:rPr>
          <w:rFonts w:asciiTheme="majorHAnsi" w:eastAsia="Calibri" w:hAnsiTheme="majorHAnsi" w:cstheme="majorHAnsi"/>
          <w:sz w:val="24"/>
          <w:szCs w:val="24"/>
          <w:lang w:val="en-US"/>
        </w:rPr>
      </w:pPr>
    </w:p>
    <w:p w14:paraId="1E9CA6BB" w14:textId="77777777" w:rsidR="000F6186" w:rsidRPr="000F6186" w:rsidRDefault="000F6186" w:rsidP="00B159C4">
      <w:pPr>
        <w:rPr>
          <w:rFonts w:asciiTheme="majorHAnsi" w:eastAsia="Calibri" w:hAnsiTheme="majorHAnsi" w:cstheme="majorHAnsi"/>
          <w:sz w:val="24"/>
          <w:szCs w:val="24"/>
          <w:lang w:val="en-US"/>
        </w:rPr>
      </w:pPr>
    </w:p>
    <w:p w14:paraId="7AB52980" w14:textId="77777777" w:rsidR="000F6186" w:rsidRPr="000F6186" w:rsidRDefault="000F6186" w:rsidP="00B159C4">
      <w:pPr>
        <w:rPr>
          <w:rFonts w:asciiTheme="majorHAnsi" w:eastAsia="Calibri" w:hAnsiTheme="majorHAnsi" w:cstheme="majorHAnsi"/>
          <w:sz w:val="24"/>
          <w:szCs w:val="24"/>
          <w:lang w:val="en-US"/>
        </w:rPr>
      </w:pPr>
      <w:r w:rsidRPr="00C459D3">
        <w:rPr>
          <w:rFonts w:asciiTheme="majorHAnsi" w:eastAsia="Calibri" w:hAnsiTheme="majorHAnsi" w:cstheme="majorHAnsi"/>
          <w:noProof/>
          <w:sz w:val="24"/>
          <w:szCs w:val="24"/>
          <w:lang w:val="fi-FI" w:eastAsia="fi-FI"/>
        </w:rPr>
        <mc:AlternateContent>
          <mc:Choice Requires="wps">
            <w:drawing>
              <wp:anchor distT="0" distB="0" distL="114300" distR="114300" simplePos="0" relativeHeight="251684864" behindDoc="0" locked="0" layoutInCell="1" allowOverlap="1" wp14:anchorId="6CCD1AE5" wp14:editId="138DC472">
                <wp:simplePos x="0" y="0"/>
                <wp:positionH relativeFrom="column">
                  <wp:posOffset>5594350</wp:posOffset>
                </wp:positionH>
                <wp:positionV relativeFrom="paragraph">
                  <wp:posOffset>120015</wp:posOffset>
                </wp:positionV>
                <wp:extent cx="120015" cy="269875"/>
                <wp:effectExtent l="19685" t="20320" r="22225" b="14605"/>
                <wp:wrapNone/>
                <wp:docPr id="83" name="Up-Down Arrow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15" cy="269875"/>
                        </a:xfrm>
                        <a:prstGeom prst="upDownArrow">
                          <a:avLst>
                            <a:gd name="adj1" fmla="val 50000"/>
                            <a:gd name="adj2" fmla="val 44974"/>
                          </a:avLst>
                        </a:prstGeom>
                        <a:solidFill>
                          <a:srgbClr val="1F497D"/>
                        </a:solidFill>
                        <a:ln w="9525">
                          <a:solidFill>
                            <a:srgbClr val="1F497D"/>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A4A3624" id="Up-Down Arrow 83" o:spid="_x0000_s1026" type="#_x0000_t70" style="position:absolute;margin-left:440.5pt;margin-top:9.45pt;width:9.45pt;height:21.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" fillcolor="#1f497d" strokecolor="#1f497d">
                <v:textbox style="layout-flow:vertical-ideographic"/>
              </v:shape>
            </w:pict>
          </mc:Fallback>
        </mc:AlternateContent>
      </w:r>
      <w:r w:rsidRPr="00C459D3">
        <w:rPr>
          <w:rFonts w:asciiTheme="majorHAnsi" w:eastAsia="Calibri" w:hAnsiTheme="majorHAnsi" w:cstheme="majorHAnsi"/>
          <w:noProof/>
          <w:sz w:val="24"/>
          <w:szCs w:val="24"/>
          <w:lang w:val="fi-FI" w:eastAsia="fi-FI"/>
        </w:rPr>
        <mc:AlternateContent>
          <mc:Choice Requires="wps">
            <w:drawing>
              <wp:anchor distT="0" distB="0" distL="114300" distR="114300" simplePos="0" relativeHeight="251683840" behindDoc="0" locked="0" layoutInCell="1" allowOverlap="1" wp14:anchorId="40B609A1" wp14:editId="229C3284">
                <wp:simplePos x="0" y="0"/>
                <wp:positionH relativeFrom="column">
                  <wp:posOffset>4053840</wp:posOffset>
                </wp:positionH>
                <wp:positionV relativeFrom="paragraph">
                  <wp:posOffset>37465</wp:posOffset>
                </wp:positionV>
                <wp:extent cx="120015" cy="307975"/>
                <wp:effectExtent l="22225" t="13970" r="19685" b="20955"/>
                <wp:wrapNone/>
                <wp:docPr id="82" name="Up-Down Arrow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15" cy="307975"/>
                        </a:xfrm>
                        <a:prstGeom prst="upDownArrow">
                          <a:avLst>
                            <a:gd name="adj1" fmla="val 50000"/>
                            <a:gd name="adj2" fmla="val 51323"/>
                          </a:avLst>
                        </a:prstGeom>
                        <a:solidFill>
                          <a:srgbClr val="1F497D"/>
                        </a:solidFill>
                        <a:ln w="9525">
                          <a:solidFill>
                            <a:srgbClr val="1F497D"/>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FA5EA1E" id="Up-Down Arrow 82" o:spid="_x0000_s1026" type="#_x0000_t70" style="position:absolute;margin-left:319.2pt;margin-top:2.95pt;width:9.45pt;height:24.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" fillcolor="#1f497d" strokecolor="#1f497d">
                <v:textbox style="layout-flow:vertical-ideographic"/>
              </v:shape>
            </w:pict>
          </mc:Fallback>
        </mc:AlternateContent>
      </w:r>
      <w:r w:rsidRPr="00C459D3">
        <w:rPr>
          <w:rFonts w:asciiTheme="majorHAnsi" w:eastAsia="Calibri" w:hAnsiTheme="majorHAnsi" w:cstheme="majorHAnsi"/>
          <w:noProof/>
          <w:sz w:val="24"/>
          <w:szCs w:val="24"/>
          <w:lang w:val="fi-FI" w:eastAsia="fi-FI"/>
        </w:rPr>
        <mc:AlternateContent>
          <mc:Choice Requires="wps">
            <w:drawing>
              <wp:anchor distT="0" distB="0" distL="114300" distR="114300" simplePos="0" relativeHeight="251682816" behindDoc="0" locked="0" layoutInCell="1" allowOverlap="1" wp14:anchorId="5D4AC14D" wp14:editId="17E68E87">
                <wp:simplePos x="0" y="0"/>
                <wp:positionH relativeFrom="column">
                  <wp:posOffset>2670175</wp:posOffset>
                </wp:positionH>
                <wp:positionV relativeFrom="paragraph">
                  <wp:posOffset>36195</wp:posOffset>
                </wp:positionV>
                <wp:extent cx="120015" cy="307975"/>
                <wp:effectExtent l="19685" t="12700" r="22225" b="12700"/>
                <wp:wrapNone/>
                <wp:docPr id="81" name="Up-Down Arrow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15" cy="307975"/>
                        </a:xfrm>
                        <a:prstGeom prst="upDownArrow">
                          <a:avLst>
                            <a:gd name="adj1" fmla="val 50000"/>
                            <a:gd name="adj2" fmla="val 51323"/>
                          </a:avLst>
                        </a:prstGeom>
                        <a:solidFill>
                          <a:srgbClr val="1F497D"/>
                        </a:solidFill>
                        <a:ln w="9525">
                          <a:solidFill>
                            <a:srgbClr val="1F497D"/>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B0C0531" id="Up-Down Arrow 81" o:spid="_x0000_s1026" type="#_x0000_t70" style="position:absolute;margin-left:210.25pt;margin-top:2.85pt;width:9.45pt;height:24.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" fillcolor="#1f497d" strokecolor="#1f497d">
                <v:textbox style="layout-flow:vertical-ideographic"/>
              </v:shape>
            </w:pict>
          </mc:Fallback>
        </mc:AlternateContent>
      </w:r>
      <w:r w:rsidRPr="00C459D3">
        <w:rPr>
          <w:rFonts w:asciiTheme="majorHAnsi" w:eastAsia="Calibri" w:hAnsiTheme="majorHAnsi" w:cstheme="majorHAnsi"/>
          <w:noProof/>
          <w:sz w:val="24"/>
          <w:szCs w:val="24"/>
          <w:lang w:val="fi-FI" w:eastAsia="fi-FI"/>
        </w:rPr>
        <mc:AlternateContent>
          <mc:Choice Requires="wps">
            <w:drawing>
              <wp:anchor distT="0" distB="0" distL="114300" distR="114300" simplePos="0" relativeHeight="251681792" behindDoc="0" locked="0" layoutInCell="1" allowOverlap="1" wp14:anchorId="02F68592" wp14:editId="466EF22D">
                <wp:simplePos x="0" y="0"/>
                <wp:positionH relativeFrom="column">
                  <wp:posOffset>1286510</wp:posOffset>
                </wp:positionH>
                <wp:positionV relativeFrom="paragraph">
                  <wp:posOffset>59690</wp:posOffset>
                </wp:positionV>
                <wp:extent cx="120015" cy="307975"/>
                <wp:effectExtent l="17145" t="17145" r="24765" b="17780"/>
                <wp:wrapNone/>
                <wp:docPr id="80" name="Up-Down Arrow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15" cy="307975"/>
                        </a:xfrm>
                        <a:prstGeom prst="upDownArrow">
                          <a:avLst>
                            <a:gd name="adj1" fmla="val 50000"/>
                            <a:gd name="adj2" fmla="val 51323"/>
                          </a:avLst>
                        </a:prstGeom>
                        <a:solidFill>
                          <a:srgbClr val="1F497D"/>
                        </a:solidFill>
                        <a:ln w="9525">
                          <a:solidFill>
                            <a:srgbClr val="1F497D"/>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64982A5" id="Up-Down Arrow 80" o:spid="_x0000_s1026" type="#_x0000_t70" style="position:absolute;margin-left:101.3pt;margin-top:4.7pt;width:9.45pt;height:24.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" fillcolor="#1f497d" strokecolor="#1f497d">
                <v:textbox style="layout-flow:vertical-ideographic"/>
              </v:shape>
            </w:pict>
          </mc:Fallback>
        </mc:AlternateContent>
      </w:r>
      <w:r w:rsidRPr="00C459D3">
        <w:rPr>
          <w:rFonts w:asciiTheme="majorHAnsi" w:eastAsia="Calibri" w:hAnsiTheme="majorHAnsi" w:cstheme="majorHAnsi"/>
          <w:noProof/>
          <w:sz w:val="24"/>
          <w:szCs w:val="24"/>
          <w:lang w:val="fi-FI" w:eastAsia="fi-FI"/>
        </w:rPr>
        <mc:AlternateContent>
          <mc:Choice Requires="wps">
            <w:drawing>
              <wp:anchor distT="0" distB="0" distL="114300" distR="114300" simplePos="0" relativeHeight="251680768" behindDoc="0" locked="0" layoutInCell="1" allowOverlap="1" wp14:anchorId="294D94C6" wp14:editId="2051340B">
                <wp:simplePos x="0" y="0"/>
                <wp:positionH relativeFrom="column">
                  <wp:posOffset>335915</wp:posOffset>
                </wp:positionH>
                <wp:positionV relativeFrom="paragraph">
                  <wp:posOffset>51435</wp:posOffset>
                </wp:positionV>
                <wp:extent cx="120015" cy="307975"/>
                <wp:effectExtent l="19050" t="18415" r="22860" b="16510"/>
                <wp:wrapNone/>
                <wp:docPr id="79" name="Up-Down Arrow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15" cy="307975"/>
                        </a:xfrm>
                        <a:prstGeom prst="upDownArrow">
                          <a:avLst>
                            <a:gd name="adj1" fmla="val 50000"/>
                            <a:gd name="adj2" fmla="val 51323"/>
                          </a:avLst>
                        </a:prstGeom>
                        <a:solidFill>
                          <a:srgbClr val="1F497D"/>
                        </a:solidFill>
                        <a:ln w="9525">
                          <a:solidFill>
                            <a:srgbClr val="1F497D"/>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1043542" id="Up-Down Arrow 79" o:spid="_x0000_s1026" type="#_x0000_t70" style="position:absolute;margin-left:26.45pt;margin-top:4.05pt;width:9.45pt;height:24.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" fillcolor="#1f497d" strokecolor="#1f497d">
                <v:textbox style="layout-flow:vertical-ideographic"/>
              </v:shape>
            </w:pict>
          </mc:Fallback>
        </mc:AlternateContent>
      </w:r>
    </w:p>
    <w:p w14:paraId="1305FDFA" w14:textId="77777777" w:rsidR="000F6186" w:rsidRPr="000F6186" w:rsidRDefault="000F6186" w:rsidP="00B159C4">
      <w:pPr>
        <w:rPr>
          <w:rFonts w:asciiTheme="majorHAnsi" w:eastAsia="Calibri" w:hAnsiTheme="majorHAnsi" w:cstheme="majorHAnsi"/>
          <w:sz w:val="24"/>
          <w:szCs w:val="24"/>
          <w:lang w:val="en-US"/>
        </w:rPr>
      </w:pPr>
      <w:r w:rsidRPr="00C459D3">
        <w:rPr>
          <w:rFonts w:asciiTheme="majorHAnsi" w:eastAsia="Calibri" w:hAnsiTheme="majorHAnsi" w:cstheme="majorHAnsi"/>
          <w:noProof/>
          <w:sz w:val="24"/>
          <w:szCs w:val="24"/>
          <w:lang w:val="fi-FI" w:eastAsia="fi-FI"/>
        </w:rPr>
        <mc:AlternateContent>
          <mc:Choice Requires="wps">
            <w:drawing>
              <wp:anchor distT="0" distB="0" distL="114300" distR="114300" simplePos="0" relativeHeight="251664384" behindDoc="0" locked="0" layoutInCell="1" allowOverlap="1" wp14:anchorId="664641BE" wp14:editId="3054F542">
                <wp:simplePos x="0" y="0"/>
                <wp:positionH relativeFrom="column">
                  <wp:posOffset>37465</wp:posOffset>
                </wp:positionH>
                <wp:positionV relativeFrom="paragraph">
                  <wp:posOffset>177165</wp:posOffset>
                </wp:positionV>
                <wp:extent cx="6371590" cy="557530"/>
                <wp:effectExtent l="6350" t="5715" r="13335" b="8255"/>
                <wp:wrapNone/>
                <wp:docPr id="7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1590" cy="557530"/>
                        </a:xfrm>
                        <a:prstGeom prst="rect">
                          <a:avLst/>
                        </a:prstGeom>
                        <a:solidFill>
                          <a:srgbClr val="DAEEF3"/>
                        </a:solidFill>
                        <a:ln w="9525">
                          <a:solidFill>
                            <a:srgbClr val="002060"/>
                          </a:solidFill>
                          <a:miter lim="800000"/>
                          <a:headEnd/>
                          <a:tailEnd/>
                        </a:ln>
                      </wps:spPr>
                      <wps:txbx>
                        <w:txbxContent>
                          <w:p w14:paraId="0FC20F7C" w14:textId="77777777" w:rsidR="003E2445" w:rsidRDefault="003E2445" w:rsidP="000F6186">
                            <w:pPr>
                              <w:jc w:val="center"/>
                              <w:rPr>
                                <w:b/>
                              </w:rPr>
                            </w:pPr>
                          </w:p>
                          <w:p w14:paraId="22D8C138" w14:textId="77777777" w:rsidR="003E2445" w:rsidRPr="000F6186" w:rsidRDefault="003E2445" w:rsidP="000F6186">
                            <w:pPr>
                              <w:jc w:val="center"/>
                              <w:rPr>
                                <w:b/>
                              </w:rPr>
                            </w:pPr>
                            <w:r w:rsidRPr="000F6186">
                              <w:rPr>
                                <w:b/>
                              </w:rPr>
                              <w:t>NỀN FORMIS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4641BE" id="Text Box 78" o:spid="_x0000_s1035" type="#_x0000_t202" style="position:absolute;margin-left:2.95pt;margin-top:13.95pt;width:501.7pt;height:43.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" fillcolor="#daeef3" strokecolor="#002060">
                <v:textbox>
                  <w:txbxContent>
                    <w:p w14:paraId="0FC20F7C" w14:textId="77777777" w:rsidR="003E2445" w:rsidRDefault="003E2445" w:rsidP="000F6186">
                      <w:pPr>
                        <w:jc w:val="center"/>
                        <w:rPr>
                          <w:b/>
                        </w:rPr>
                      </w:pPr>
                    </w:p>
                    <w:p w14:paraId="22D8C138" w14:textId="77777777" w:rsidR="003E2445" w:rsidRPr="000F6186" w:rsidRDefault="003E2445" w:rsidP="000F6186">
                      <w:pPr>
                        <w:jc w:val="center"/>
                        <w:rPr>
                          <w:b/>
                        </w:rPr>
                      </w:pPr>
                      <w:r w:rsidRPr="000F6186">
                        <w:rPr>
                          <w:b/>
                        </w:rPr>
                        <w:t>NỀN FORMIS</w:t>
                      </w:r>
                    </w:p>
                  </w:txbxContent>
                </v:textbox>
              </v:shape>
            </w:pict>
          </mc:Fallback>
        </mc:AlternateContent>
      </w:r>
    </w:p>
    <w:p w14:paraId="67ED17A4" w14:textId="77777777" w:rsidR="000F6186" w:rsidRPr="000F6186" w:rsidRDefault="000F6186" w:rsidP="00B159C4">
      <w:pPr>
        <w:rPr>
          <w:rFonts w:asciiTheme="majorHAnsi" w:eastAsia="Calibri" w:hAnsiTheme="majorHAnsi" w:cstheme="majorHAnsi"/>
          <w:sz w:val="24"/>
          <w:szCs w:val="24"/>
          <w:lang w:val="en-US"/>
        </w:rPr>
      </w:pPr>
    </w:p>
    <w:p w14:paraId="0DB0D4C9" w14:textId="77777777" w:rsidR="000F6186" w:rsidRPr="000F6186" w:rsidRDefault="000F6186" w:rsidP="00B159C4">
      <w:pPr>
        <w:rPr>
          <w:rFonts w:asciiTheme="majorHAnsi" w:eastAsia="Calibri" w:hAnsiTheme="majorHAnsi" w:cstheme="majorHAnsi"/>
          <w:sz w:val="24"/>
          <w:szCs w:val="24"/>
          <w:lang w:val="en-US"/>
        </w:rPr>
      </w:pPr>
    </w:p>
    <w:p w14:paraId="53DFCD34" w14:textId="77777777" w:rsidR="000F6186" w:rsidRPr="000F6186" w:rsidRDefault="000F6186" w:rsidP="00B159C4">
      <w:pPr>
        <w:rPr>
          <w:rFonts w:asciiTheme="majorHAnsi" w:eastAsia="Calibri" w:hAnsiTheme="majorHAnsi" w:cstheme="majorHAnsi"/>
          <w:sz w:val="24"/>
          <w:szCs w:val="24"/>
          <w:lang w:val="en-US"/>
        </w:rPr>
      </w:pPr>
      <w:r w:rsidRPr="00C459D3">
        <w:rPr>
          <w:rFonts w:asciiTheme="majorHAnsi" w:eastAsia="Calibri" w:hAnsiTheme="majorHAnsi" w:cstheme="majorHAnsi"/>
          <w:noProof/>
          <w:sz w:val="24"/>
          <w:szCs w:val="24"/>
          <w:lang w:val="fi-FI" w:eastAsia="fi-FI"/>
        </w:rPr>
        <mc:AlternateContent>
          <mc:Choice Requires="wps">
            <w:drawing>
              <wp:anchor distT="0" distB="0" distL="114300" distR="114300" simplePos="0" relativeHeight="251687936" behindDoc="0" locked="0" layoutInCell="1" allowOverlap="1" wp14:anchorId="4651B9A5" wp14:editId="484BD285">
                <wp:simplePos x="0" y="0"/>
                <wp:positionH relativeFrom="column">
                  <wp:posOffset>5032375</wp:posOffset>
                </wp:positionH>
                <wp:positionV relativeFrom="paragraph">
                  <wp:posOffset>149860</wp:posOffset>
                </wp:positionV>
                <wp:extent cx="120015" cy="307340"/>
                <wp:effectExtent l="19685" t="19685" r="22225" b="15875"/>
                <wp:wrapNone/>
                <wp:docPr id="77" name="Up-Down Arrow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15" cy="307340"/>
                        </a:xfrm>
                        <a:prstGeom prst="upDownArrow">
                          <a:avLst>
                            <a:gd name="adj1" fmla="val 50000"/>
                            <a:gd name="adj2" fmla="val 51217"/>
                          </a:avLst>
                        </a:prstGeom>
                        <a:solidFill>
                          <a:srgbClr val="1F497D"/>
                        </a:solidFill>
                        <a:ln w="9525">
                          <a:solidFill>
                            <a:srgbClr val="1F497D"/>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37B3E32" id="Up-Down Arrow 77" o:spid="_x0000_s1026" type="#_x0000_t70" style="position:absolute;margin-left:396.25pt;margin-top:11.8pt;width:9.45pt;height:24.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" fillcolor="#1f497d" strokecolor="#1f497d">
                <v:textbox style="layout-flow:vertical-ideographic"/>
              </v:shape>
            </w:pict>
          </mc:Fallback>
        </mc:AlternateContent>
      </w:r>
      <w:r w:rsidRPr="00C459D3">
        <w:rPr>
          <w:rFonts w:asciiTheme="majorHAnsi" w:eastAsia="Calibri" w:hAnsiTheme="majorHAnsi" w:cstheme="majorHAnsi"/>
          <w:noProof/>
          <w:sz w:val="24"/>
          <w:szCs w:val="24"/>
          <w:lang w:val="fi-FI" w:eastAsia="fi-FI"/>
        </w:rPr>
        <mc:AlternateContent>
          <mc:Choice Requires="wps">
            <w:drawing>
              <wp:anchor distT="0" distB="0" distL="114300" distR="114300" simplePos="0" relativeHeight="251686912" behindDoc="0" locked="0" layoutInCell="1" allowOverlap="1" wp14:anchorId="1FD82185" wp14:editId="418A9FB1">
                <wp:simplePos x="0" y="0"/>
                <wp:positionH relativeFrom="column">
                  <wp:posOffset>2967355</wp:posOffset>
                </wp:positionH>
                <wp:positionV relativeFrom="paragraph">
                  <wp:posOffset>142875</wp:posOffset>
                </wp:positionV>
                <wp:extent cx="120015" cy="307340"/>
                <wp:effectExtent l="21590" t="12700" r="20320" b="13335"/>
                <wp:wrapNone/>
                <wp:docPr id="76" name="Up-Down Arrow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15" cy="307340"/>
                        </a:xfrm>
                        <a:prstGeom prst="upDownArrow">
                          <a:avLst>
                            <a:gd name="adj1" fmla="val 50000"/>
                            <a:gd name="adj2" fmla="val 51217"/>
                          </a:avLst>
                        </a:prstGeom>
                        <a:solidFill>
                          <a:srgbClr val="1F497D"/>
                        </a:solidFill>
                        <a:ln w="9525">
                          <a:solidFill>
                            <a:srgbClr val="1F497D"/>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45010C9" id="Up-Down Arrow 76" o:spid="_x0000_s1026" type="#_x0000_t70" style="position:absolute;margin-left:233.65pt;margin-top:11.25pt;width:9.45pt;height:24.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" fillcolor="#1f497d" strokecolor="#1f497d">
                <v:textbox style="layout-flow:vertical-ideographic"/>
              </v:shape>
            </w:pict>
          </mc:Fallback>
        </mc:AlternateContent>
      </w:r>
      <w:r w:rsidRPr="00C459D3">
        <w:rPr>
          <w:rFonts w:asciiTheme="majorHAnsi" w:eastAsia="Calibri" w:hAnsiTheme="majorHAnsi" w:cstheme="majorHAnsi"/>
          <w:noProof/>
          <w:sz w:val="24"/>
          <w:szCs w:val="24"/>
          <w:lang w:val="fi-FI" w:eastAsia="fi-FI"/>
        </w:rPr>
        <mc:AlternateContent>
          <mc:Choice Requires="wps">
            <w:drawing>
              <wp:anchor distT="0" distB="0" distL="114300" distR="114300" simplePos="0" relativeHeight="251685888" behindDoc="0" locked="0" layoutInCell="1" allowOverlap="1" wp14:anchorId="7E1D21DD" wp14:editId="3EA90FF3">
                <wp:simplePos x="0" y="0"/>
                <wp:positionH relativeFrom="column">
                  <wp:posOffset>1073150</wp:posOffset>
                </wp:positionH>
                <wp:positionV relativeFrom="paragraph">
                  <wp:posOffset>142875</wp:posOffset>
                </wp:positionV>
                <wp:extent cx="120015" cy="307340"/>
                <wp:effectExtent l="22860" t="12700" r="19050" b="13335"/>
                <wp:wrapNone/>
                <wp:docPr id="75" name="Up-Down Arrow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15" cy="307340"/>
                        </a:xfrm>
                        <a:prstGeom prst="upDownArrow">
                          <a:avLst>
                            <a:gd name="adj1" fmla="val 50000"/>
                            <a:gd name="adj2" fmla="val 51217"/>
                          </a:avLst>
                        </a:prstGeom>
                        <a:solidFill>
                          <a:srgbClr val="1F497D"/>
                        </a:solidFill>
                        <a:ln w="9525">
                          <a:solidFill>
                            <a:srgbClr val="1F497D"/>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3F87981" id="Up-Down Arrow 75" o:spid="_x0000_s1026" type="#_x0000_t70" style="position:absolute;margin-left:84.5pt;margin-top:11.25pt;width:9.45pt;height:24.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" fillcolor="#1f497d" strokecolor="#1f497d">
                <v:textbox style="layout-flow:vertical-ideographic"/>
              </v:shape>
            </w:pict>
          </mc:Fallback>
        </mc:AlternateContent>
      </w:r>
    </w:p>
    <w:p w14:paraId="4BD027D8" w14:textId="77777777" w:rsidR="000F6186" w:rsidRPr="000F6186" w:rsidRDefault="000F6186" w:rsidP="00B159C4">
      <w:pPr>
        <w:rPr>
          <w:rFonts w:asciiTheme="majorHAnsi" w:eastAsia="Calibri" w:hAnsiTheme="majorHAnsi" w:cstheme="majorHAnsi"/>
          <w:sz w:val="24"/>
          <w:szCs w:val="24"/>
          <w:lang w:val="en-US"/>
        </w:rPr>
      </w:pPr>
    </w:p>
    <w:p w14:paraId="0B956F26" w14:textId="77777777" w:rsidR="000F6186" w:rsidRPr="000F6186" w:rsidRDefault="000F6186" w:rsidP="00B159C4">
      <w:pPr>
        <w:rPr>
          <w:rFonts w:asciiTheme="majorHAnsi" w:eastAsia="Calibri" w:hAnsiTheme="majorHAnsi" w:cstheme="majorHAnsi"/>
          <w:sz w:val="24"/>
          <w:szCs w:val="24"/>
          <w:lang w:val="en-US"/>
        </w:rPr>
      </w:pPr>
      <w:r w:rsidRPr="00C459D3">
        <w:rPr>
          <w:rFonts w:asciiTheme="majorHAnsi" w:eastAsia="Calibri" w:hAnsiTheme="majorHAnsi" w:cstheme="majorHAnsi"/>
          <w:noProof/>
          <w:sz w:val="24"/>
          <w:szCs w:val="24"/>
          <w:lang w:val="fi-FI" w:eastAsia="fi-FI"/>
        </w:rPr>
        <mc:AlternateContent>
          <mc:Choice Requires="wps">
            <w:drawing>
              <wp:anchor distT="0" distB="0" distL="114300" distR="114300" simplePos="0" relativeHeight="251673600" behindDoc="0" locked="0" layoutInCell="1" allowOverlap="1" wp14:anchorId="76D5B012" wp14:editId="7ED097B9">
                <wp:simplePos x="0" y="0"/>
                <wp:positionH relativeFrom="column">
                  <wp:posOffset>4173855</wp:posOffset>
                </wp:positionH>
                <wp:positionV relativeFrom="paragraph">
                  <wp:posOffset>67945</wp:posOffset>
                </wp:positionV>
                <wp:extent cx="1880235" cy="1576070"/>
                <wp:effectExtent l="8890" t="13335" r="6350" b="10795"/>
                <wp:wrapNone/>
                <wp:docPr id="74" name="Can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0235" cy="1576070"/>
                        </a:xfrm>
                        <a:prstGeom prst="can">
                          <a:avLst>
                            <a:gd name="adj" fmla="val 25000"/>
                          </a:avLst>
                        </a:prstGeom>
                        <a:solidFill>
                          <a:srgbClr val="EAF1DD"/>
                        </a:solidFill>
                        <a:ln w="9525">
                          <a:solidFill>
                            <a:srgbClr val="00206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18EE4757"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74" o:spid="_x0000_s1026" type="#_x0000_t22" style="position:absolute;margin-left:328.65pt;margin-top:5.35pt;width:148.05pt;height:124.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" fillcolor="#eaf1dd" strokecolor="#002060"/>
            </w:pict>
          </mc:Fallback>
        </mc:AlternateContent>
      </w:r>
      <w:r w:rsidRPr="00C459D3">
        <w:rPr>
          <w:rFonts w:asciiTheme="majorHAnsi" w:eastAsia="Calibri" w:hAnsiTheme="majorHAnsi" w:cstheme="majorHAnsi"/>
          <w:noProof/>
          <w:sz w:val="24"/>
          <w:szCs w:val="24"/>
          <w:lang w:val="fi-FI" w:eastAsia="fi-FI"/>
        </w:rPr>
        <mc:AlternateContent>
          <mc:Choice Requires="wps">
            <w:drawing>
              <wp:anchor distT="0" distB="0" distL="114300" distR="114300" simplePos="0" relativeHeight="251671552" behindDoc="0" locked="0" layoutInCell="1" allowOverlap="1" wp14:anchorId="235997B5" wp14:editId="3F1DCC34">
                <wp:simplePos x="0" y="0"/>
                <wp:positionH relativeFrom="column">
                  <wp:posOffset>2428240</wp:posOffset>
                </wp:positionH>
                <wp:positionV relativeFrom="paragraph">
                  <wp:posOffset>67945</wp:posOffset>
                </wp:positionV>
                <wp:extent cx="1242060" cy="1576070"/>
                <wp:effectExtent l="6350" t="13335" r="8890" b="10795"/>
                <wp:wrapNone/>
                <wp:docPr id="73" name="Can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2060" cy="1576070"/>
                        </a:xfrm>
                        <a:prstGeom prst="can">
                          <a:avLst>
                            <a:gd name="adj" fmla="val 29079"/>
                          </a:avLst>
                        </a:prstGeom>
                        <a:solidFill>
                          <a:srgbClr val="EAF1DD"/>
                        </a:solidFill>
                        <a:ln w="9525">
                          <a:solidFill>
                            <a:srgbClr val="00206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7F430A7" id="Can 73" o:spid="_x0000_s1026" type="#_x0000_t22" style="position:absolute;margin-left:191.2pt;margin-top:5.35pt;width:97.8pt;height:124.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" adj="4950" fillcolor="#eaf1dd" strokecolor="#002060"/>
            </w:pict>
          </mc:Fallback>
        </mc:AlternateContent>
      </w:r>
      <w:r w:rsidRPr="00C459D3">
        <w:rPr>
          <w:rFonts w:asciiTheme="majorHAnsi" w:eastAsia="Calibri" w:hAnsiTheme="majorHAnsi" w:cstheme="majorHAnsi"/>
          <w:noProof/>
          <w:sz w:val="24"/>
          <w:szCs w:val="24"/>
          <w:lang w:val="fi-FI" w:eastAsia="fi-FI"/>
        </w:rPr>
        <mc:AlternateContent>
          <mc:Choice Requires="wps">
            <w:drawing>
              <wp:anchor distT="0" distB="0" distL="114300" distR="114300" simplePos="0" relativeHeight="251669504" behindDoc="0" locked="0" layoutInCell="1" allowOverlap="1" wp14:anchorId="752FAB5F" wp14:editId="40CE5C77">
                <wp:simplePos x="0" y="0"/>
                <wp:positionH relativeFrom="column">
                  <wp:posOffset>257175</wp:posOffset>
                </wp:positionH>
                <wp:positionV relativeFrom="paragraph">
                  <wp:posOffset>67945</wp:posOffset>
                </wp:positionV>
                <wp:extent cx="1781175" cy="1576070"/>
                <wp:effectExtent l="6985" t="13335" r="12065" b="10795"/>
                <wp:wrapNone/>
                <wp:docPr id="72" name="Can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81175" cy="1576070"/>
                        </a:xfrm>
                        <a:prstGeom prst="can">
                          <a:avLst>
                            <a:gd name="adj" fmla="val 25000"/>
                          </a:avLst>
                        </a:prstGeom>
                        <a:solidFill>
                          <a:srgbClr val="EAF1DD"/>
                        </a:solidFill>
                        <a:ln w="9525">
                          <a:solidFill>
                            <a:srgbClr val="00206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AB69E97" id="Can 72" o:spid="_x0000_s1026" type="#_x0000_t22" style="position:absolute;margin-left:20.25pt;margin-top:5.35pt;width:140.25pt;height:124.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" fillcolor="#eaf1dd" strokecolor="#002060"/>
            </w:pict>
          </mc:Fallback>
        </mc:AlternateContent>
      </w:r>
    </w:p>
    <w:p w14:paraId="7ED5CAEF" w14:textId="77777777" w:rsidR="000F6186" w:rsidRPr="000F6186" w:rsidRDefault="00210179" w:rsidP="00B159C4">
      <w:pPr>
        <w:rPr>
          <w:rFonts w:asciiTheme="majorHAnsi" w:eastAsia="Calibri" w:hAnsiTheme="majorHAnsi" w:cstheme="majorHAnsi"/>
          <w:sz w:val="24"/>
          <w:szCs w:val="24"/>
          <w:lang w:val="en-US"/>
        </w:rPr>
      </w:pPr>
      <w:r w:rsidRPr="00C459D3">
        <w:rPr>
          <w:rFonts w:asciiTheme="majorHAnsi" w:eastAsia="Calibri" w:hAnsiTheme="majorHAnsi" w:cstheme="majorHAnsi"/>
          <w:noProof/>
          <w:sz w:val="24"/>
          <w:szCs w:val="24"/>
          <w:lang w:val="fi-FI" w:eastAsia="fi-FI"/>
        </w:rPr>
        <mc:AlternateContent>
          <mc:Choice Requires="wps">
            <w:drawing>
              <wp:anchor distT="0" distB="0" distL="114300" distR="114300" simplePos="0" relativeHeight="251670528" behindDoc="0" locked="0" layoutInCell="1" allowOverlap="1" wp14:anchorId="47BE0BEF" wp14:editId="60DCAD55">
                <wp:simplePos x="0" y="0"/>
                <wp:positionH relativeFrom="column">
                  <wp:posOffset>351692</wp:posOffset>
                </wp:positionH>
                <wp:positionV relativeFrom="paragraph">
                  <wp:posOffset>212090</wp:posOffset>
                </wp:positionV>
                <wp:extent cx="1553210" cy="1006231"/>
                <wp:effectExtent l="0" t="0" r="27940" b="22860"/>
                <wp:wrapNone/>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3210" cy="1006231"/>
                        </a:xfrm>
                        <a:prstGeom prst="rect">
                          <a:avLst/>
                        </a:prstGeom>
                        <a:solidFill>
                          <a:srgbClr val="EAF1DD"/>
                        </a:solidFill>
                        <a:ln w="9525">
                          <a:solidFill>
                            <a:srgbClr val="FDE9D9"/>
                          </a:solidFill>
                          <a:miter lim="800000"/>
                          <a:headEnd/>
                          <a:tailEnd/>
                        </a:ln>
                      </wps:spPr>
                      <wps:txbx>
                        <w:txbxContent>
                          <w:p w14:paraId="785326C6" w14:textId="77777777" w:rsidR="003E2445" w:rsidRPr="00210179" w:rsidRDefault="003E2445" w:rsidP="00210179">
                            <w:pPr>
                              <w:spacing w:line="240" w:lineRule="auto"/>
                              <w:jc w:val="both"/>
                              <w:rPr>
                                <w:b/>
                                <w:sz w:val="12"/>
                                <w:szCs w:val="18"/>
                              </w:rPr>
                            </w:pPr>
                            <w:r w:rsidRPr="00210179">
                              <w:rPr>
                                <w:b/>
                                <w:sz w:val="12"/>
                                <w:szCs w:val="18"/>
                              </w:rPr>
                              <w:t>Dữ liệu  khác:</w:t>
                            </w:r>
                          </w:p>
                          <w:p w14:paraId="290364B4" w14:textId="77777777" w:rsidR="003E2445" w:rsidRPr="00210179" w:rsidRDefault="003E2445" w:rsidP="00210179">
                            <w:pPr>
                              <w:spacing w:line="240" w:lineRule="auto"/>
                              <w:jc w:val="both"/>
                              <w:rPr>
                                <w:sz w:val="12"/>
                                <w:szCs w:val="18"/>
                              </w:rPr>
                            </w:pPr>
                            <w:r w:rsidRPr="00210179">
                              <w:rPr>
                                <w:sz w:val="12"/>
                                <w:szCs w:val="18"/>
                              </w:rPr>
                              <w:t>- Dữ liệu 4 chu kỳ 1990-2010</w:t>
                            </w:r>
                          </w:p>
                          <w:p w14:paraId="023B2117" w14:textId="77777777" w:rsidR="003E2445" w:rsidRPr="00210179" w:rsidRDefault="003E2445" w:rsidP="00210179">
                            <w:pPr>
                              <w:spacing w:line="240" w:lineRule="auto"/>
                              <w:jc w:val="both"/>
                              <w:rPr>
                                <w:sz w:val="12"/>
                                <w:szCs w:val="18"/>
                              </w:rPr>
                            </w:pPr>
                            <w:r w:rsidRPr="00210179">
                              <w:rPr>
                                <w:sz w:val="12"/>
                                <w:szCs w:val="18"/>
                              </w:rPr>
                              <w:t>- Dữ liệu tiềm năng về REDD+ và khu vực trồng rừng (JICA)</w:t>
                            </w:r>
                          </w:p>
                          <w:p w14:paraId="31711EB6" w14:textId="77777777" w:rsidR="003E2445" w:rsidRPr="00210179" w:rsidRDefault="003E2445" w:rsidP="00210179">
                            <w:pPr>
                              <w:spacing w:line="240" w:lineRule="auto"/>
                              <w:jc w:val="both"/>
                              <w:rPr>
                                <w:sz w:val="12"/>
                                <w:szCs w:val="18"/>
                              </w:rPr>
                            </w:pPr>
                            <w:r w:rsidRPr="00210179">
                              <w:rPr>
                                <w:sz w:val="12"/>
                                <w:szCs w:val="18"/>
                              </w:rPr>
                              <w:t>- Dữ liệu về Giới và Đói nghèo</w:t>
                            </w:r>
                          </w:p>
                          <w:p w14:paraId="5BB3FE2A" w14:textId="77777777" w:rsidR="003E2445" w:rsidRPr="00210179" w:rsidRDefault="003E2445" w:rsidP="00210179">
                            <w:pPr>
                              <w:spacing w:line="240" w:lineRule="auto"/>
                              <w:jc w:val="both"/>
                              <w:rPr>
                                <w:sz w:val="12"/>
                                <w:szCs w:val="18"/>
                              </w:rPr>
                            </w:pPr>
                            <w:r w:rsidRPr="00210179">
                              <w:rPr>
                                <w:sz w:val="12"/>
                                <w:szCs w:val="18"/>
                              </w:rPr>
                              <w:t>- Dữ liệu Chi trả DVMT rừng</w:t>
                            </w:r>
                          </w:p>
                          <w:p w14:paraId="232A7E21" w14:textId="77777777" w:rsidR="003E2445" w:rsidRPr="00210179" w:rsidRDefault="003E2445" w:rsidP="00210179">
                            <w:pPr>
                              <w:spacing w:line="240" w:lineRule="auto"/>
                              <w:jc w:val="both"/>
                              <w:rPr>
                                <w:sz w:val="12"/>
                                <w:szCs w:val="18"/>
                              </w:rPr>
                            </w:pPr>
                            <w:r w:rsidRPr="00210179">
                              <w:rPr>
                                <w:sz w:val="12"/>
                                <w:szCs w:val="18"/>
                              </w:rPr>
                              <w: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BE0BEF" id="Text Box 69" o:spid="_x0000_s1036" type="#_x0000_t202" style="position:absolute;margin-left:27.7pt;margin-top:16.7pt;width:122.3pt;height:79.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" fillcolor="#eaf1dd" strokecolor="#fde9d9">
                <v:textbox>
                  <w:txbxContent>
                    <w:p w14:paraId="785326C6" w14:textId="77777777" w:rsidR="003E2445" w:rsidRPr="00210179" w:rsidRDefault="003E2445" w:rsidP="00210179">
                      <w:pPr>
                        <w:spacing w:line="240" w:lineRule="auto"/>
                        <w:jc w:val="both"/>
                        <w:rPr>
                          <w:b/>
                          <w:sz w:val="12"/>
                          <w:szCs w:val="18"/>
                        </w:rPr>
                      </w:pPr>
                      <w:r w:rsidRPr="00210179">
                        <w:rPr>
                          <w:b/>
                          <w:sz w:val="12"/>
                          <w:szCs w:val="18"/>
                        </w:rPr>
                        <w:t>Dữ liệu  khác:</w:t>
                      </w:r>
                    </w:p>
                    <w:p w14:paraId="290364B4" w14:textId="77777777" w:rsidR="003E2445" w:rsidRPr="00210179" w:rsidRDefault="003E2445" w:rsidP="00210179">
                      <w:pPr>
                        <w:spacing w:line="240" w:lineRule="auto"/>
                        <w:jc w:val="both"/>
                        <w:rPr>
                          <w:sz w:val="12"/>
                          <w:szCs w:val="18"/>
                        </w:rPr>
                      </w:pPr>
                      <w:r w:rsidRPr="00210179">
                        <w:rPr>
                          <w:sz w:val="12"/>
                          <w:szCs w:val="18"/>
                        </w:rPr>
                        <w:t>- Dữ liệu 4 chu kỳ 1990-2010</w:t>
                      </w:r>
                    </w:p>
                    <w:p w14:paraId="023B2117" w14:textId="77777777" w:rsidR="003E2445" w:rsidRPr="00210179" w:rsidRDefault="003E2445" w:rsidP="00210179">
                      <w:pPr>
                        <w:spacing w:line="240" w:lineRule="auto"/>
                        <w:jc w:val="both"/>
                        <w:rPr>
                          <w:sz w:val="12"/>
                          <w:szCs w:val="18"/>
                        </w:rPr>
                      </w:pPr>
                      <w:r w:rsidRPr="00210179">
                        <w:rPr>
                          <w:sz w:val="12"/>
                          <w:szCs w:val="18"/>
                        </w:rPr>
                        <w:t>- Dữ liệu tiềm năng về REDD+ và khu vực trồng rừng (JICA)</w:t>
                      </w:r>
                    </w:p>
                    <w:p w14:paraId="31711EB6" w14:textId="77777777" w:rsidR="003E2445" w:rsidRPr="00210179" w:rsidRDefault="003E2445" w:rsidP="00210179">
                      <w:pPr>
                        <w:spacing w:line="240" w:lineRule="auto"/>
                        <w:jc w:val="both"/>
                        <w:rPr>
                          <w:sz w:val="12"/>
                          <w:szCs w:val="18"/>
                        </w:rPr>
                      </w:pPr>
                      <w:r w:rsidRPr="00210179">
                        <w:rPr>
                          <w:sz w:val="12"/>
                          <w:szCs w:val="18"/>
                        </w:rPr>
                        <w:t>- Dữ liệu về Giới và Đói nghèo</w:t>
                      </w:r>
                    </w:p>
                    <w:p w14:paraId="5BB3FE2A" w14:textId="77777777" w:rsidR="003E2445" w:rsidRPr="00210179" w:rsidRDefault="003E2445" w:rsidP="00210179">
                      <w:pPr>
                        <w:spacing w:line="240" w:lineRule="auto"/>
                        <w:jc w:val="both"/>
                        <w:rPr>
                          <w:sz w:val="12"/>
                          <w:szCs w:val="18"/>
                        </w:rPr>
                      </w:pPr>
                      <w:r w:rsidRPr="00210179">
                        <w:rPr>
                          <w:sz w:val="12"/>
                          <w:szCs w:val="18"/>
                        </w:rPr>
                        <w:t>- Dữ liệu Chi trả DVMT rừng</w:t>
                      </w:r>
                    </w:p>
                    <w:p w14:paraId="232A7E21" w14:textId="77777777" w:rsidR="003E2445" w:rsidRPr="00210179" w:rsidRDefault="003E2445" w:rsidP="00210179">
                      <w:pPr>
                        <w:spacing w:line="240" w:lineRule="auto"/>
                        <w:jc w:val="both"/>
                        <w:rPr>
                          <w:sz w:val="12"/>
                          <w:szCs w:val="18"/>
                        </w:rPr>
                      </w:pPr>
                      <w:r w:rsidRPr="00210179">
                        <w:rPr>
                          <w:sz w:val="12"/>
                          <w:szCs w:val="18"/>
                        </w:rPr>
                        <w:t>- …</w:t>
                      </w:r>
                    </w:p>
                  </w:txbxContent>
                </v:textbox>
              </v:shape>
            </w:pict>
          </mc:Fallback>
        </mc:AlternateContent>
      </w:r>
      <w:r w:rsidRPr="00C459D3">
        <w:rPr>
          <w:rFonts w:asciiTheme="majorHAnsi" w:eastAsia="Calibri" w:hAnsiTheme="majorHAnsi" w:cstheme="majorHAnsi"/>
          <w:noProof/>
          <w:sz w:val="24"/>
          <w:szCs w:val="24"/>
          <w:lang w:val="fi-FI" w:eastAsia="fi-FI"/>
        </w:rPr>
        <mc:AlternateContent>
          <mc:Choice Requires="wps">
            <w:drawing>
              <wp:anchor distT="0" distB="0" distL="114300" distR="114300" simplePos="0" relativeHeight="251674624" behindDoc="0" locked="0" layoutInCell="1" allowOverlap="1" wp14:anchorId="0CF28A19" wp14:editId="4FA889FE">
                <wp:simplePos x="0" y="0"/>
                <wp:positionH relativeFrom="column">
                  <wp:posOffset>4225290</wp:posOffset>
                </wp:positionH>
                <wp:positionV relativeFrom="paragraph">
                  <wp:posOffset>220014</wp:posOffset>
                </wp:positionV>
                <wp:extent cx="1760220" cy="969645"/>
                <wp:effectExtent l="0" t="0" r="11430" b="20955"/>
                <wp:wrapNone/>
                <wp:docPr id="7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0220" cy="969645"/>
                        </a:xfrm>
                        <a:prstGeom prst="rect">
                          <a:avLst/>
                        </a:prstGeom>
                        <a:solidFill>
                          <a:srgbClr val="EAF1DD"/>
                        </a:solidFill>
                        <a:ln w="9525">
                          <a:solidFill>
                            <a:srgbClr val="FDE9D9"/>
                          </a:solidFill>
                          <a:miter lim="800000"/>
                          <a:headEnd/>
                          <a:tailEnd/>
                        </a:ln>
                      </wps:spPr>
                      <wps:txbx>
                        <w:txbxContent>
                          <w:p w14:paraId="11B828BC" w14:textId="77777777" w:rsidR="003E2445" w:rsidRPr="000F6186" w:rsidRDefault="003E2445" w:rsidP="000F6186">
                            <w:pPr>
                              <w:jc w:val="both"/>
                              <w:rPr>
                                <w:b/>
                                <w:sz w:val="16"/>
                                <w:szCs w:val="16"/>
                              </w:rPr>
                            </w:pPr>
                            <w:r w:rsidRPr="000F6186">
                              <w:rPr>
                                <w:b/>
                                <w:sz w:val="16"/>
                                <w:szCs w:val="16"/>
                              </w:rPr>
                              <w:t>Dữ liệu tài nguyên rừng (TNR):</w:t>
                            </w:r>
                          </w:p>
                          <w:p w14:paraId="60FF6E97" w14:textId="77777777" w:rsidR="003E2445" w:rsidRPr="000F6186" w:rsidRDefault="003E2445" w:rsidP="000F6186">
                            <w:pPr>
                              <w:jc w:val="both"/>
                              <w:rPr>
                                <w:sz w:val="16"/>
                                <w:szCs w:val="16"/>
                              </w:rPr>
                            </w:pPr>
                            <w:r w:rsidRPr="000F6186">
                              <w:rPr>
                                <w:sz w:val="16"/>
                                <w:szCs w:val="16"/>
                              </w:rPr>
                              <w:t>- Dữ liệu điều tra KKR (NFIS2)</w:t>
                            </w:r>
                          </w:p>
                          <w:p w14:paraId="42427CD5" w14:textId="77777777" w:rsidR="003E2445" w:rsidRPr="000F6186" w:rsidRDefault="003E2445" w:rsidP="000F6186">
                            <w:pPr>
                              <w:jc w:val="both"/>
                              <w:rPr>
                                <w:sz w:val="16"/>
                                <w:szCs w:val="16"/>
                              </w:rPr>
                            </w:pPr>
                            <w:r w:rsidRPr="000F6186">
                              <w:rPr>
                                <w:sz w:val="16"/>
                                <w:szCs w:val="16"/>
                              </w:rPr>
                              <w:t>- Dữ liệu TNR 2016</w:t>
                            </w:r>
                          </w:p>
                          <w:p w14:paraId="0BBBD963" w14:textId="77777777" w:rsidR="003E2445" w:rsidRPr="00C72908" w:rsidRDefault="003E2445" w:rsidP="000F6186">
                            <w:pPr>
                              <w:jc w:val="both"/>
                              <w:rPr>
                                <w:sz w:val="18"/>
                                <w:szCs w:val="18"/>
                              </w:rPr>
                            </w:pPr>
                            <w:r w:rsidRPr="000F6186">
                              <w:rPr>
                                <w:sz w:val="16"/>
                                <w:szCs w:val="16"/>
                              </w:rPr>
                              <w:t>- Dữ liệu TNR 2017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F28A19" id="Text Box 70" o:spid="_x0000_s1037" type="#_x0000_t202" style="position:absolute;margin-left:332.7pt;margin-top:17.3pt;width:138.6pt;height:76.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" fillcolor="#eaf1dd" strokecolor="#fde9d9">
                <v:textbox>
                  <w:txbxContent>
                    <w:p w14:paraId="11B828BC" w14:textId="77777777" w:rsidR="003E2445" w:rsidRPr="000F6186" w:rsidRDefault="003E2445" w:rsidP="000F6186">
                      <w:pPr>
                        <w:jc w:val="both"/>
                        <w:rPr>
                          <w:b/>
                          <w:sz w:val="16"/>
                          <w:szCs w:val="16"/>
                        </w:rPr>
                      </w:pPr>
                      <w:r w:rsidRPr="000F6186">
                        <w:rPr>
                          <w:b/>
                          <w:sz w:val="16"/>
                          <w:szCs w:val="16"/>
                        </w:rPr>
                        <w:t>Dữ liệu tài nguyên rừng (TNR):</w:t>
                      </w:r>
                    </w:p>
                    <w:p w14:paraId="60FF6E97" w14:textId="77777777" w:rsidR="003E2445" w:rsidRPr="000F6186" w:rsidRDefault="003E2445" w:rsidP="000F6186">
                      <w:pPr>
                        <w:jc w:val="both"/>
                        <w:rPr>
                          <w:sz w:val="16"/>
                          <w:szCs w:val="16"/>
                        </w:rPr>
                      </w:pPr>
                      <w:r w:rsidRPr="000F6186">
                        <w:rPr>
                          <w:sz w:val="16"/>
                          <w:szCs w:val="16"/>
                        </w:rPr>
                        <w:t>- Dữ liệu điều tra KKR (NFIS2)</w:t>
                      </w:r>
                    </w:p>
                    <w:p w14:paraId="42427CD5" w14:textId="77777777" w:rsidR="003E2445" w:rsidRPr="000F6186" w:rsidRDefault="003E2445" w:rsidP="000F6186">
                      <w:pPr>
                        <w:jc w:val="both"/>
                        <w:rPr>
                          <w:sz w:val="16"/>
                          <w:szCs w:val="16"/>
                        </w:rPr>
                      </w:pPr>
                      <w:r w:rsidRPr="000F6186">
                        <w:rPr>
                          <w:sz w:val="16"/>
                          <w:szCs w:val="16"/>
                        </w:rPr>
                        <w:t>- Dữ liệu TNR 2016</w:t>
                      </w:r>
                    </w:p>
                    <w:p w14:paraId="0BBBD963" w14:textId="77777777" w:rsidR="003E2445" w:rsidRPr="00C72908" w:rsidRDefault="003E2445" w:rsidP="000F6186">
                      <w:pPr>
                        <w:jc w:val="both"/>
                        <w:rPr>
                          <w:sz w:val="18"/>
                          <w:szCs w:val="18"/>
                        </w:rPr>
                      </w:pPr>
                      <w:r w:rsidRPr="000F6186">
                        <w:rPr>
                          <w:sz w:val="16"/>
                          <w:szCs w:val="16"/>
                        </w:rPr>
                        <w:t>- Dữ liệu TNR 2017</w:t>
                      </w:r>
                    </w:p>
                  </w:txbxContent>
                </v:textbox>
              </v:shape>
            </w:pict>
          </mc:Fallback>
        </mc:AlternateContent>
      </w:r>
    </w:p>
    <w:p w14:paraId="6AD733A0" w14:textId="77777777" w:rsidR="000F6186" w:rsidRPr="000F6186" w:rsidRDefault="000F6186" w:rsidP="00B159C4">
      <w:pPr>
        <w:rPr>
          <w:rFonts w:asciiTheme="majorHAnsi" w:eastAsia="Calibri" w:hAnsiTheme="majorHAnsi" w:cstheme="majorHAnsi"/>
          <w:sz w:val="24"/>
          <w:szCs w:val="24"/>
          <w:lang w:val="en-US"/>
        </w:rPr>
      </w:pPr>
      <w:r w:rsidRPr="00C459D3">
        <w:rPr>
          <w:rFonts w:asciiTheme="majorHAnsi" w:eastAsia="Calibri" w:hAnsiTheme="majorHAnsi" w:cstheme="majorHAnsi"/>
          <w:noProof/>
          <w:sz w:val="24"/>
          <w:szCs w:val="24"/>
          <w:lang w:val="fi-FI" w:eastAsia="fi-FI"/>
        </w:rPr>
        <mc:AlternateContent>
          <mc:Choice Requires="wps">
            <w:drawing>
              <wp:anchor distT="0" distB="0" distL="114300" distR="114300" simplePos="0" relativeHeight="251672576" behindDoc="0" locked="0" layoutInCell="1" allowOverlap="1" wp14:anchorId="0FC2B5DC" wp14:editId="3BC77191">
                <wp:simplePos x="0" y="0"/>
                <wp:positionH relativeFrom="column">
                  <wp:posOffset>2470785</wp:posOffset>
                </wp:positionH>
                <wp:positionV relativeFrom="paragraph">
                  <wp:posOffset>140335</wp:posOffset>
                </wp:positionV>
                <wp:extent cx="1149985" cy="787400"/>
                <wp:effectExtent l="10795" t="8890" r="10795" b="13335"/>
                <wp:wrapNone/>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985" cy="787400"/>
                        </a:xfrm>
                        <a:prstGeom prst="rect">
                          <a:avLst/>
                        </a:prstGeom>
                        <a:solidFill>
                          <a:srgbClr val="EAF1DD"/>
                        </a:solidFill>
                        <a:ln w="9525">
                          <a:solidFill>
                            <a:srgbClr val="FDE9D9"/>
                          </a:solidFill>
                          <a:miter lim="800000"/>
                          <a:headEnd/>
                          <a:tailEnd/>
                        </a:ln>
                      </wps:spPr>
                      <wps:txbx>
                        <w:txbxContent>
                          <w:p w14:paraId="5A853FEC" w14:textId="77777777" w:rsidR="003E2445" w:rsidRPr="000F6186" w:rsidRDefault="003E2445" w:rsidP="000F6186">
                            <w:pPr>
                              <w:jc w:val="both"/>
                              <w:rPr>
                                <w:b/>
                                <w:sz w:val="16"/>
                                <w:szCs w:val="18"/>
                              </w:rPr>
                            </w:pPr>
                            <w:r w:rsidRPr="000F6186">
                              <w:rPr>
                                <w:b/>
                                <w:sz w:val="16"/>
                                <w:szCs w:val="18"/>
                              </w:rPr>
                              <w:t>Dữ liệu tài nguyên rừng đang cập nhật diễn biến năm 2018 (Dữ liệu động)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C2B5DC" id="Text Box 71" o:spid="_x0000_s1038" type="#_x0000_t202" style="position:absolute;margin-left:194.55pt;margin-top:11.05pt;width:90.55pt;height:6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" fillcolor="#eaf1dd" strokecolor="#fde9d9">
                <v:textbox>
                  <w:txbxContent>
                    <w:p w14:paraId="5A853FEC" w14:textId="77777777" w:rsidR="003E2445" w:rsidRPr="000F6186" w:rsidRDefault="003E2445" w:rsidP="000F6186">
                      <w:pPr>
                        <w:jc w:val="both"/>
                        <w:rPr>
                          <w:b/>
                          <w:sz w:val="16"/>
                          <w:szCs w:val="18"/>
                        </w:rPr>
                      </w:pPr>
                      <w:r w:rsidRPr="000F6186">
                        <w:rPr>
                          <w:b/>
                          <w:sz w:val="16"/>
                          <w:szCs w:val="18"/>
                        </w:rPr>
                        <w:t>Dữ liệu tài nguyên rừng đang cập nhật diễn biến năm 2018 (Dữ liệu động)</w:t>
                      </w:r>
                    </w:p>
                  </w:txbxContent>
                </v:textbox>
              </v:shape>
            </w:pict>
          </mc:Fallback>
        </mc:AlternateContent>
      </w:r>
    </w:p>
    <w:p w14:paraId="5CE46441" w14:textId="77777777" w:rsidR="000F6186" w:rsidRPr="000F6186" w:rsidRDefault="000F6186" w:rsidP="00B159C4">
      <w:pPr>
        <w:rPr>
          <w:rFonts w:asciiTheme="majorHAnsi" w:eastAsia="Calibri" w:hAnsiTheme="majorHAnsi" w:cstheme="majorHAnsi"/>
          <w:sz w:val="24"/>
          <w:szCs w:val="24"/>
          <w:lang w:val="en-US"/>
        </w:rPr>
      </w:pPr>
    </w:p>
    <w:p w14:paraId="40E6F771" w14:textId="77777777" w:rsidR="000F6186" w:rsidRPr="000F6186" w:rsidRDefault="000F6186" w:rsidP="00B159C4">
      <w:pPr>
        <w:rPr>
          <w:rFonts w:asciiTheme="majorHAnsi" w:eastAsia="Calibri" w:hAnsiTheme="majorHAnsi" w:cstheme="majorHAnsi"/>
          <w:sz w:val="24"/>
          <w:szCs w:val="24"/>
          <w:lang w:val="en-US"/>
        </w:rPr>
      </w:pPr>
    </w:p>
    <w:p w14:paraId="77AF7E1E" w14:textId="77777777" w:rsidR="000F6186" w:rsidRPr="000F6186" w:rsidRDefault="000F6186" w:rsidP="00B159C4">
      <w:pPr>
        <w:rPr>
          <w:rFonts w:asciiTheme="majorHAnsi" w:eastAsia="Calibri" w:hAnsiTheme="majorHAnsi" w:cstheme="majorHAnsi"/>
          <w:sz w:val="24"/>
          <w:szCs w:val="24"/>
          <w:lang w:val="en-US"/>
        </w:rPr>
      </w:pPr>
    </w:p>
    <w:p w14:paraId="22863D76" w14:textId="77777777" w:rsidR="000F6186" w:rsidRPr="000F6186" w:rsidRDefault="000F6186" w:rsidP="00B159C4">
      <w:pPr>
        <w:rPr>
          <w:rFonts w:asciiTheme="majorHAnsi" w:eastAsia="Calibri" w:hAnsiTheme="majorHAnsi" w:cstheme="majorHAnsi"/>
          <w:sz w:val="24"/>
          <w:szCs w:val="24"/>
          <w:lang w:val="en-US"/>
        </w:rPr>
      </w:pPr>
    </w:p>
    <w:p w14:paraId="12F09563" w14:textId="77777777" w:rsidR="000F6186" w:rsidRPr="000F6186" w:rsidRDefault="000F6186" w:rsidP="00B159C4">
      <w:pPr>
        <w:rPr>
          <w:rFonts w:asciiTheme="majorHAnsi" w:eastAsia="Calibri" w:hAnsiTheme="majorHAnsi" w:cstheme="majorHAnsi"/>
          <w:sz w:val="24"/>
          <w:szCs w:val="24"/>
          <w:lang w:val="en-US"/>
        </w:rPr>
      </w:pPr>
    </w:p>
    <w:p w14:paraId="329FAF50" w14:textId="77777777" w:rsidR="000F6186" w:rsidRPr="000F6186" w:rsidRDefault="000F6186" w:rsidP="00B159C4">
      <w:pPr>
        <w:rPr>
          <w:rFonts w:asciiTheme="majorHAnsi" w:eastAsia="Calibri" w:hAnsiTheme="majorHAnsi" w:cstheme="majorHAnsi"/>
          <w:sz w:val="24"/>
          <w:szCs w:val="24"/>
          <w:lang w:val="en-US"/>
        </w:rPr>
      </w:pPr>
    </w:p>
    <w:p w14:paraId="33155A51" w14:textId="77777777" w:rsidR="000F6186" w:rsidRPr="00C459D3"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b/>
          <w:sz w:val="24"/>
          <w:szCs w:val="24"/>
          <w:lang w:val="en-US"/>
        </w:rPr>
        <w:t xml:space="preserve">Ghi chú: </w:t>
      </w:r>
      <w:r w:rsidRPr="000F6186">
        <w:rPr>
          <w:rFonts w:asciiTheme="majorHAnsi" w:eastAsia="Calibri" w:hAnsiTheme="majorHAnsi" w:cstheme="majorHAnsi"/>
          <w:sz w:val="24"/>
          <w:szCs w:val="24"/>
          <w:lang w:val="en-US"/>
        </w:rPr>
        <w:t>Nền FORMIS là giao diện chuẩn phục vụ cho việc xây dựng, tích hợp và khai thác các nguồn dữ liệu, ứng dụng khác nhau.</w:t>
      </w:r>
    </w:p>
    <w:p w14:paraId="5536AF7D" w14:textId="77777777" w:rsidR="000F6186" w:rsidRPr="000F6186" w:rsidRDefault="009D4686" w:rsidP="00736D74">
      <w:pPr>
        <w:pStyle w:val="Heading2"/>
        <w:rPr>
          <w:rFonts w:eastAsia="Calibri" w:cstheme="majorHAnsi"/>
          <w:b/>
          <w:sz w:val="24"/>
          <w:szCs w:val="24"/>
          <w:lang w:val="en-US"/>
        </w:rPr>
      </w:pPr>
      <w:bookmarkStart w:id="3" w:name="_Toc528138661"/>
      <w:r w:rsidRPr="00736D74">
        <w:rPr>
          <w:rFonts w:eastAsia="Calibri" w:cstheme="majorHAnsi"/>
          <w:b/>
          <w:color w:val="auto"/>
          <w:sz w:val="24"/>
          <w:szCs w:val="24"/>
          <w:lang w:val="en-US"/>
        </w:rPr>
        <w:t xml:space="preserve">1.2 </w:t>
      </w:r>
      <w:r w:rsidR="000F6186" w:rsidRPr="000F6186">
        <w:rPr>
          <w:rFonts w:eastAsia="Calibri" w:cstheme="majorHAnsi"/>
          <w:b/>
          <w:color w:val="auto"/>
          <w:sz w:val="24"/>
          <w:szCs w:val="24"/>
          <w:lang w:val="en-US"/>
        </w:rPr>
        <w:t>M</w:t>
      </w:r>
      <w:r w:rsidR="00736D74" w:rsidRPr="00736D74">
        <w:rPr>
          <w:rFonts w:eastAsia="Calibri" w:cstheme="majorHAnsi"/>
          <w:b/>
          <w:color w:val="auto"/>
          <w:sz w:val="24"/>
          <w:szCs w:val="24"/>
          <w:lang w:val="en-US"/>
        </w:rPr>
        <w:t>ô tả các bộ dữ liệu hiện có</w:t>
      </w:r>
      <w:bookmarkEnd w:id="3"/>
    </w:p>
    <w:p w14:paraId="2DF734FD"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b/>
          <w:i/>
          <w:sz w:val="24"/>
          <w:szCs w:val="24"/>
          <w:lang w:val="en-US"/>
        </w:rPr>
        <w:t>1.</w:t>
      </w:r>
      <w:r w:rsidR="009D4686" w:rsidRPr="00C459D3">
        <w:rPr>
          <w:rFonts w:asciiTheme="majorHAnsi" w:eastAsia="Calibri" w:hAnsiTheme="majorHAnsi" w:cstheme="majorHAnsi"/>
          <w:b/>
          <w:i/>
          <w:sz w:val="24"/>
          <w:szCs w:val="24"/>
          <w:lang w:val="en-US"/>
        </w:rPr>
        <w:t>2</w:t>
      </w:r>
      <w:r w:rsidRPr="000F6186">
        <w:rPr>
          <w:rFonts w:asciiTheme="majorHAnsi" w:eastAsia="Calibri" w:hAnsiTheme="majorHAnsi" w:cstheme="majorHAnsi"/>
          <w:b/>
          <w:i/>
          <w:sz w:val="24"/>
          <w:szCs w:val="24"/>
          <w:lang w:val="en-US"/>
        </w:rPr>
        <w:t>.</w:t>
      </w:r>
      <w:r w:rsidR="009D4686" w:rsidRPr="00C459D3">
        <w:rPr>
          <w:rFonts w:asciiTheme="majorHAnsi" w:eastAsia="Calibri" w:hAnsiTheme="majorHAnsi" w:cstheme="majorHAnsi"/>
          <w:b/>
          <w:i/>
          <w:sz w:val="24"/>
          <w:szCs w:val="24"/>
          <w:lang w:val="en-US"/>
        </w:rPr>
        <w:t>1</w:t>
      </w:r>
      <w:r w:rsidRPr="000F6186">
        <w:rPr>
          <w:rFonts w:asciiTheme="majorHAnsi" w:eastAsia="Calibri" w:hAnsiTheme="majorHAnsi" w:cstheme="majorHAnsi"/>
          <w:b/>
          <w:i/>
          <w:sz w:val="24"/>
          <w:szCs w:val="24"/>
          <w:lang w:val="en-US"/>
        </w:rPr>
        <w:t xml:space="preserve"> Dữ liệu điều tra kiểm kê rừng (NFIS2)</w:t>
      </w:r>
      <w:r w:rsidRPr="000F6186">
        <w:rPr>
          <w:rFonts w:asciiTheme="majorHAnsi" w:eastAsia="Calibri" w:hAnsiTheme="majorHAnsi" w:cstheme="majorHAnsi"/>
          <w:sz w:val="24"/>
          <w:szCs w:val="24"/>
          <w:lang w:val="en-US"/>
        </w:rPr>
        <w:t xml:space="preserve">: </w:t>
      </w:r>
    </w:p>
    <w:p w14:paraId="7FB89AEF"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lastRenderedPageBreak/>
        <w:t xml:space="preserve">Đây là dữ liệu của </w:t>
      </w:r>
      <w:r w:rsidRPr="000F6186">
        <w:rPr>
          <w:rFonts w:asciiTheme="majorHAnsi" w:eastAsia="Calibri" w:hAnsiTheme="majorHAnsi" w:cstheme="majorHAnsi"/>
          <w:sz w:val="24"/>
          <w:szCs w:val="24"/>
        </w:rPr>
        <w:t>Dự án</w:t>
      </w:r>
      <w:r w:rsidRPr="000F6186">
        <w:rPr>
          <w:rFonts w:asciiTheme="majorHAnsi" w:eastAsia="Calibri" w:hAnsiTheme="majorHAnsi" w:cstheme="majorHAnsi"/>
          <w:sz w:val="24"/>
          <w:szCs w:val="24"/>
          <w:lang w:val="en-US"/>
        </w:rPr>
        <w:t xml:space="preserve"> tổng điều tra, kiểm kê rừng toàn quốc thực hiện theo Quyết định số: 594/QĐ-TTg ngày 15/4/2013 của Thủ tướng Chính phủ về "Phê duyệt dự án Tổng điều tra, kiểm kê rừng toàn quốc giai đoạn 2013-2016", đã được chuẩn hóa và tích hợp </w:t>
      </w:r>
      <w:r w:rsidRPr="000F6186">
        <w:rPr>
          <w:rFonts w:asciiTheme="majorHAnsi" w:eastAsia="Calibri" w:hAnsiTheme="majorHAnsi" w:cstheme="majorHAnsi"/>
          <w:b/>
          <w:color w:val="000000"/>
          <w:sz w:val="24"/>
          <w:szCs w:val="24"/>
          <w:lang w:val="en-US"/>
        </w:rPr>
        <w:t xml:space="preserve">7.100.849 </w:t>
      </w:r>
      <w:r w:rsidRPr="000F6186">
        <w:rPr>
          <w:rFonts w:asciiTheme="majorHAnsi" w:eastAsia="Calibri" w:hAnsiTheme="majorHAnsi" w:cstheme="majorHAnsi"/>
          <w:color w:val="000000"/>
          <w:sz w:val="24"/>
          <w:szCs w:val="24"/>
          <w:lang w:val="en-US"/>
        </w:rPr>
        <w:t xml:space="preserve">lô rừng </w:t>
      </w:r>
      <w:r w:rsidRPr="000F6186">
        <w:rPr>
          <w:rFonts w:asciiTheme="majorHAnsi" w:eastAsia="Calibri" w:hAnsiTheme="majorHAnsi" w:cstheme="majorHAnsi"/>
          <w:sz w:val="24"/>
          <w:szCs w:val="24"/>
          <w:lang w:val="en-US"/>
        </w:rPr>
        <w:t xml:space="preserve">có ranh giới, diện tích, bản đồ không gian và 51 trường thuộc tính </w:t>
      </w:r>
      <w:r w:rsidRPr="000F6186">
        <w:rPr>
          <w:rFonts w:asciiTheme="majorHAnsi" w:eastAsia="Calibri" w:hAnsiTheme="majorHAnsi" w:cstheme="majorHAnsi"/>
          <w:sz w:val="24"/>
          <w:szCs w:val="24"/>
        </w:rPr>
        <w:t>(tương đương 3</w:t>
      </w:r>
      <w:r w:rsidRPr="000F6186">
        <w:rPr>
          <w:rFonts w:asciiTheme="majorHAnsi" w:eastAsia="Calibri" w:hAnsiTheme="majorHAnsi" w:cstheme="majorHAnsi"/>
          <w:sz w:val="24"/>
          <w:szCs w:val="24"/>
          <w:lang w:val="en-US"/>
        </w:rPr>
        <w:t>62</w:t>
      </w:r>
      <w:r w:rsidRPr="000F6186">
        <w:rPr>
          <w:rFonts w:asciiTheme="majorHAnsi" w:eastAsia="Calibri" w:hAnsiTheme="majorHAnsi" w:cstheme="majorHAnsi"/>
          <w:sz w:val="24"/>
          <w:szCs w:val="24"/>
        </w:rPr>
        <w:t xml:space="preserve"> triệu thông tin) </w:t>
      </w:r>
      <w:r w:rsidRPr="000F6186">
        <w:rPr>
          <w:rFonts w:asciiTheme="majorHAnsi" w:eastAsia="Calibri" w:hAnsiTheme="majorHAnsi" w:cstheme="majorHAnsi"/>
          <w:sz w:val="24"/>
          <w:szCs w:val="24"/>
          <w:lang w:val="en-US"/>
        </w:rPr>
        <w:t>phục vụ cho công tác tra cứu, nghiên cứu và là dữ liệu nền để cập nhật diễn biến vào Hệ thống</w:t>
      </w:r>
      <w:r w:rsidRPr="000F6186">
        <w:rPr>
          <w:rFonts w:asciiTheme="majorHAnsi" w:eastAsia="Calibri" w:hAnsiTheme="majorHAnsi" w:cstheme="majorHAnsi"/>
          <w:sz w:val="24"/>
          <w:szCs w:val="24"/>
        </w:rPr>
        <w:t xml:space="preserve"> FORMIS</w:t>
      </w:r>
      <w:r w:rsidRPr="000F6186">
        <w:rPr>
          <w:rFonts w:asciiTheme="majorHAnsi" w:eastAsia="Calibri" w:hAnsiTheme="majorHAnsi" w:cstheme="majorHAnsi"/>
          <w:sz w:val="24"/>
          <w:szCs w:val="24"/>
          <w:lang w:val="en-US"/>
        </w:rPr>
        <w:t>. Từ bộ cơ sở dữ liệu này, có thể kết xuất ra:</w:t>
      </w:r>
    </w:p>
    <w:p w14:paraId="681CB889" w14:textId="77777777" w:rsidR="000F6186" w:rsidRPr="000F6186" w:rsidRDefault="000F6186" w:rsidP="00B159C4">
      <w:pPr>
        <w:rPr>
          <w:rFonts w:asciiTheme="majorHAnsi" w:eastAsia="+mn-ea" w:hAnsiTheme="majorHAnsi" w:cstheme="majorHAnsi"/>
          <w:color w:val="000000"/>
          <w:sz w:val="24"/>
          <w:szCs w:val="24"/>
        </w:rPr>
      </w:pPr>
      <w:r w:rsidRPr="000F6186">
        <w:rPr>
          <w:rFonts w:asciiTheme="majorHAnsi" w:eastAsia="Times New Roman" w:hAnsiTheme="majorHAnsi" w:cstheme="majorHAnsi"/>
          <w:sz w:val="24"/>
          <w:szCs w:val="24"/>
        </w:rPr>
        <w:t xml:space="preserve">- </w:t>
      </w:r>
      <w:r w:rsidRPr="000F6186">
        <w:rPr>
          <w:rFonts w:asciiTheme="majorHAnsi" w:eastAsia="Times New Roman" w:hAnsiTheme="majorHAnsi" w:cstheme="majorHAnsi"/>
          <w:color w:val="000000"/>
          <w:sz w:val="24"/>
          <w:szCs w:val="24"/>
          <w:lang w:val="en-US"/>
        </w:rPr>
        <w:t>73.312 biểu</w:t>
      </w:r>
      <w:r w:rsidRPr="000F6186">
        <w:rPr>
          <w:rFonts w:asciiTheme="majorHAnsi" w:eastAsia="Times New Roman" w:hAnsiTheme="majorHAnsi" w:cstheme="majorHAnsi"/>
          <w:color w:val="000000"/>
          <w:sz w:val="24"/>
          <w:szCs w:val="24"/>
        </w:rPr>
        <w:t xml:space="preserve"> của 60 tỉnh, 550 huyện, 6.427 xã</w:t>
      </w:r>
      <w:r w:rsidRPr="000F6186">
        <w:rPr>
          <w:rFonts w:asciiTheme="majorHAnsi" w:eastAsia="+mn-ea" w:hAnsiTheme="majorHAnsi" w:cstheme="majorHAnsi"/>
          <w:color w:val="000000"/>
          <w:sz w:val="24"/>
          <w:szCs w:val="24"/>
        </w:rPr>
        <w:t>,</w:t>
      </w:r>
      <w:r w:rsidRPr="000F6186">
        <w:rPr>
          <w:rFonts w:asciiTheme="majorHAnsi" w:eastAsia="+mn-ea" w:hAnsiTheme="majorHAnsi" w:cstheme="majorHAnsi"/>
          <w:color w:val="000000"/>
          <w:sz w:val="24"/>
          <w:szCs w:val="24"/>
          <w:lang w:val="en-US"/>
        </w:rPr>
        <w:t xml:space="preserve"> </w:t>
      </w:r>
      <w:r w:rsidRPr="000F6186">
        <w:rPr>
          <w:rFonts w:asciiTheme="majorHAnsi" w:eastAsia="Times New Roman" w:hAnsiTheme="majorHAnsi" w:cstheme="majorHAnsi"/>
          <w:color w:val="000000"/>
          <w:sz w:val="24"/>
          <w:szCs w:val="24"/>
          <w:lang w:val="en-US"/>
        </w:rPr>
        <w:t>2.127 bản đồ chủ rừng nhóm II:</w:t>
      </w:r>
    </w:p>
    <w:p w14:paraId="30E04766" w14:textId="77777777" w:rsidR="000F6186" w:rsidRPr="000F6186" w:rsidRDefault="000F6186" w:rsidP="00B159C4">
      <w:pPr>
        <w:rPr>
          <w:rFonts w:asciiTheme="majorHAnsi" w:eastAsia="+mn-ea" w:hAnsiTheme="majorHAnsi" w:cstheme="majorHAnsi"/>
          <w:color w:val="000000"/>
          <w:sz w:val="24"/>
          <w:szCs w:val="24"/>
          <w:lang w:val="en-US"/>
        </w:rPr>
      </w:pPr>
      <w:r w:rsidRPr="000F6186">
        <w:rPr>
          <w:rFonts w:asciiTheme="majorHAnsi" w:eastAsia="+mn-ea" w:hAnsiTheme="majorHAnsi" w:cstheme="majorHAnsi"/>
          <w:color w:val="000000"/>
          <w:sz w:val="24"/>
          <w:szCs w:val="24"/>
        </w:rPr>
        <w:t>+ Biểu tổng hợp diện tích các loại đất loại rừng theo mục đích sử dụng</w:t>
      </w:r>
      <w:r w:rsidRPr="000F6186">
        <w:rPr>
          <w:rFonts w:asciiTheme="majorHAnsi" w:eastAsia="+mn-ea" w:hAnsiTheme="majorHAnsi" w:cstheme="majorHAnsi"/>
          <w:color w:val="000000"/>
          <w:sz w:val="24"/>
          <w:szCs w:val="24"/>
          <w:lang w:val="en-US"/>
        </w:rPr>
        <w:t xml:space="preserve">; </w:t>
      </w:r>
    </w:p>
    <w:p w14:paraId="271FCF8D" w14:textId="77777777" w:rsidR="000F6186" w:rsidRPr="000F6186" w:rsidRDefault="000F6186" w:rsidP="00B159C4">
      <w:pPr>
        <w:rPr>
          <w:rFonts w:asciiTheme="majorHAnsi" w:eastAsia="+mn-ea" w:hAnsiTheme="majorHAnsi" w:cstheme="majorHAnsi"/>
          <w:color w:val="000000"/>
          <w:sz w:val="24"/>
          <w:szCs w:val="24"/>
          <w:lang w:val="en-US"/>
        </w:rPr>
      </w:pPr>
      <w:r w:rsidRPr="000F6186">
        <w:rPr>
          <w:rFonts w:asciiTheme="majorHAnsi" w:eastAsia="+mn-ea" w:hAnsiTheme="majorHAnsi" w:cstheme="majorHAnsi"/>
          <w:color w:val="000000"/>
          <w:sz w:val="24"/>
          <w:szCs w:val="24"/>
        </w:rPr>
        <w:t xml:space="preserve">+ Biểu </w:t>
      </w:r>
      <w:r w:rsidRPr="000F6186">
        <w:rPr>
          <w:rFonts w:asciiTheme="majorHAnsi" w:eastAsia="+mn-ea" w:hAnsiTheme="majorHAnsi" w:cstheme="majorHAnsi"/>
          <w:color w:val="000000"/>
          <w:sz w:val="24"/>
          <w:szCs w:val="24"/>
          <w:lang w:val="en-US"/>
        </w:rPr>
        <w:t>t</w:t>
      </w:r>
      <w:r w:rsidRPr="000F6186">
        <w:rPr>
          <w:rFonts w:asciiTheme="majorHAnsi" w:eastAsia="+mn-ea" w:hAnsiTheme="majorHAnsi" w:cstheme="majorHAnsi"/>
          <w:color w:val="000000"/>
          <w:sz w:val="24"/>
          <w:szCs w:val="24"/>
        </w:rPr>
        <w:t>ổng hợp trữ lượng các loại rừng theo mục đích sử dụng</w:t>
      </w:r>
      <w:r w:rsidRPr="000F6186">
        <w:rPr>
          <w:rFonts w:asciiTheme="majorHAnsi" w:eastAsia="+mn-ea" w:hAnsiTheme="majorHAnsi" w:cstheme="majorHAnsi"/>
          <w:color w:val="000000"/>
          <w:sz w:val="24"/>
          <w:szCs w:val="24"/>
          <w:lang w:val="en-US"/>
        </w:rPr>
        <w:t xml:space="preserve">; </w:t>
      </w:r>
    </w:p>
    <w:p w14:paraId="0A6A103E" w14:textId="77777777" w:rsidR="000F6186" w:rsidRPr="000F6186" w:rsidRDefault="000F6186" w:rsidP="00B159C4">
      <w:pPr>
        <w:rPr>
          <w:rFonts w:asciiTheme="majorHAnsi" w:eastAsia="+mn-ea" w:hAnsiTheme="majorHAnsi" w:cstheme="majorHAnsi"/>
          <w:color w:val="000000"/>
          <w:sz w:val="24"/>
          <w:szCs w:val="24"/>
          <w:lang w:val="en-US"/>
        </w:rPr>
      </w:pPr>
      <w:r w:rsidRPr="000F6186">
        <w:rPr>
          <w:rFonts w:asciiTheme="majorHAnsi" w:eastAsia="+mn-ea" w:hAnsiTheme="majorHAnsi" w:cstheme="majorHAnsi"/>
          <w:color w:val="000000"/>
          <w:sz w:val="24"/>
          <w:szCs w:val="24"/>
        </w:rPr>
        <w:t>+ Biểu diện tích rừng và đất Lâm nghiệp phân theo loại chủ quản lý</w:t>
      </w:r>
      <w:r w:rsidRPr="000F6186">
        <w:rPr>
          <w:rFonts w:asciiTheme="majorHAnsi" w:eastAsia="+mn-ea" w:hAnsiTheme="majorHAnsi" w:cstheme="majorHAnsi"/>
          <w:color w:val="000000"/>
          <w:sz w:val="24"/>
          <w:szCs w:val="24"/>
          <w:lang w:val="en-US"/>
        </w:rPr>
        <w:t>;</w:t>
      </w:r>
    </w:p>
    <w:p w14:paraId="21FDE0F5" w14:textId="77777777" w:rsidR="000F6186" w:rsidRPr="000F6186" w:rsidRDefault="000F6186" w:rsidP="00B159C4">
      <w:pPr>
        <w:rPr>
          <w:rFonts w:asciiTheme="majorHAnsi" w:eastAsia="+mn-ea" w:hAnsiTheme="majorHAnsi" w:cstheme="majorHAnsi"/>
          <w:color w:val="000000"/>
          <w:sz w:val="24"/>
          <w:szCs w:val="24"/>
          <w:lang w:val="en-US"/>
        </w:rPr>
      </w:pPr>
      <w:r w:rsidRPr="000F6186">
        <w:rPr>
          <w:rFonts w:asciiTheme="majorHAnsi" w:eastAsia="+mn-ea" w:hAnsiTheme="majorHAnsi" w:cstheme="majorHAnsi"/>
          <w:color w:val="000000"/>
          <w:sz w:val="24"/>
          <w:szCs w:val="24"/>
        </w:rPr>
        <w:t>+ Biểu trữ lượng các loại rừng phân theo</w:t>
      </w:r>
      <w:r w:rsidRPr="000F6186">
        <w:rPr>
          <w:rFonts w:asciiTheme="majorHAnsi" w:eastAsia="+mn-ea" w:hAnsiTheme="majorHAnsi" w:cstheme="majorHAnsi"/>
          <w:color w:val="000000"/>
          <w:sz w:val="24"/>
          <w:szCs w:val="24"/>
          <w:lang w:val="en-US"/>
        </w:rPr>
        <w:t xml:space="preserve"> </w:t>
      </w:r>
      <w:r w:rsidRPr="000F6186">
        <w:rPr>
          <w:rFonts w:asciiTheme="majorHAnsi" w:eastAsia="+mn-ea" w:hAnsiTheme="majorHAnsi" w:cstheme="majorHAnsi"/>
          <w:color w:val="000000"/>
          <w:sz w:val="24"/>
          <w:szCs w:val="24"/>
        </w:rPr>
        <w:t>chủ quản lý</w:t>
      </w:r>
      <w:r w:rsidRPr="000F6186">
        <w:rPr>
          <w:rFonts w:asciiTheme="majorHAnsi" w:eastAsia="+mn-ea" w:hAnsiTheme="majorHAnsi" w:cstheme="majorHAnsi"/>
          <w:color w:val="000000"/>
          <w:sz w:val="24"/>
          <w:szCs w:val="24"/>
          <w:lang w:val="en-US"/>
        </w:rPr>
        <w:t xml:space="preserve">; </w:t>
      </w:r>
    </w:p>
    <w:p w14:paraId="23ABE6F4" w14:textId="77777777" w:rsidR="000F6186" w:rsidRPr="000F6186" w:rsidRDefault="000F6186" w:rsidP="00B159C4">
      <w:pPr>
        <w:rPr>
          <w:rFonts w:asciiTheme="majorHAnsi" w:eastAsia="+mn-ea" w:hAnsiTheme="majorHAnsi" w:cstheme="majorHAnsi"/>
          <w:color w:val="000000"/>
          <w:sz w:val="24"/>
          <w:szCs w:val="24"/>
          <w:lang w:val="en-US"/>
        </w:rPr>
      </w:pPr>
      <w:r w:rsidRPr="000F6186">
        <w:rPr>
          <w:rFonts w:asciiTheme="majorHAnsi" w:eastAsia="+mn-ea" w:hAnsiTheme="majorHAnsi" w:cstheme="majorHAnsi"/>
          <w:color w:val="000000"/>
          <w:sz w:val="24"/>
          <w:szCs w:val="24"/>
        </w:rPr>
        <w:t>+ Biểu diện tích rừng trồng phân theo loài cây và cấp tuổi</w:t>
      </w:r>
      <w:r w:rsidRPr="000F6186">
        <w:rPr>
          <w:rFonts w:asciiTheme="majorHAnsi" w:eastAsia="+mn-ea" w:hAnsiTheme="majorHAnsi" w:cstheme="majorHAnsi"/>
          <w:color w:val="000000"/>
          <w:sz w:val="24"/>
          <w:szCs w:val="24"/>
          <w:lang w:val="en-US"/>
        </w:rPr>
        <w:t xml:space="preserve">; </w:t>
      </w:r>
    </w:p>
    <w:p w14:paraId="14C7F137" w14:textId="77777777" w:rsidR="000F6186" w:rsidRPr="000F6186" w:rsidRDefault="000F6186" w:rsidP="00B159C4">
      <w:pPr>
        <w:rPr>
          <w:rFonts w:asciiTheme="majorHAnsi" w:eastAsia="+mn-ea" w:hAnsiTheme="majorHAnsi" w:cstheme="majorHAnsi"/>
          <w:color w:val="000000"/>
          <w:sz w:val="24"/>
          <w:szCs w:val="24"/>
          <w:lang w:val="en-US"/>
        </w:rPr>
      </w:pPr>
      <w:r w:rsidRPr="000F6186">
        <w:rPr>
          <w:rFonts w:asciiTheme="majorHAnsi" w:eastAsia="+mn-ea" w:hAnsiTheme="majorHAnsi" w:cstheme="majorHAnsi"/>
          <w:color w:val="000000"/>
          <w:sz w:val="24"/>
          <w:szCs w:val="24"/>
        </w:rPr>
        <w:t>+ Biểu trữ lượng rừng trồng phân theo loài cây và cấp tuổi</w:t>
      </w:r>
      <w:r w:rsidRPr="000F6186">
        <w:rPr>
          <w:rFonts w:asciiTheme="majorHAnsi" w:eastAsia="+mn-ea" w:hAnsiTheme="majorHAnsi" w:cstheme="majorHAnsi"/>
          <w:color w:val="000000"/>
          <w:sz w:val="24"/>
          <w:szCs w:val="24"/>
          <w:lang w:val="en-US"/>
        </w:rPr>
        <w:t xml:space="preserve">; </w:t>
      </w:r>
    </w:p>
    <w:p w14:paraId="557D84E6" w14:textId="77777777" w:rsidR="000F6186" w:rsidRPr="000F6186" w:rsidRDefault="000F6186" w:rsidP="00B159C4">
      <w:pPr>
        <w:rPr>
          <w:rFonts w:asciiTheme="majorHAnsi" w:eastAsia="+mn-ea" w:hAnsiTheme="majorHAnsi" w:cstheme="majorHAnsi"/>
          <w:color w:val="000000"/>
          <w:sz w:val="24"/>
          <w:szCs w:val="24"/>
          <w:lang w:val="en-US"/>
        </w:rPr>
      </w:pPr>
      <w:r w:rsidRPr="000F6186">
        <w:rPr>
          <w:rFonts w:asciiTheme="majorHAnsi" w:eastAsia="+mn-ea" w:hAnsiTheme="majorHAnsi" w:cstheme="majorHAnsi"/>
          <w:color w:val="000000"/>
          <w:sz w:val="24"/>
          <w:szCs w:val="24"/>
        </w:rPr>
        <w:t>+ Biểu tổng hợp tình trạng quản lý diện tích rừng và đất rừng</w:t>
      </w:r>
      <w:r w:rsidRPr="000F6186">
        <w:rPr>
          <w:rFonts w:asciiTheme="majorHAnsi" w:eastAsia="+mn-ea" w:hAnsiTheme="majorHAnsi" w:cstheme="majorHAnsi"/>
          <w:color w:val="000000"/>
          <w:sz w:val="24"/>
          <w:szCs w:val="24"/>
          <w:lang w:val="en-US"/>
        </w:rPr>
        <w:t xml:space="preserve">; </w:t>
      </w:r>
    </w:p>
    <w:p w14:paraId="4B60550E" w14:textId="77777777" w:rsidR="000F6186" w:rsidRPr="000F6186" w:rsidRDefault="000F6186" w:rsidP="00B159C4">
      <w:pPr>
        <w:rPr>
          <w:rFonts w:asciiTheme="majorHAnsi" w:eastAsia="+mn-ea" w:hAnsiTheme="majorHAnsi" w:cstheme="majorHAnsi"/>
          <w:color w:val="000000"/>
          <w:sz w:val="24"/>
          <w:szCs w:val="24"/>
          <w:lang w:val="en-US"/>
        </w:rPr>
      </w:pPr>
      <w:r w:rsidRPr="000F6186">
        <w:rPr>
          <w:rFonts w:asciiTheme="majorHAnsi" w:eastAsia="+mn-ea" w:hAnsiTheme="majorHAnsi" w:cstheme="majorHAnsi"/>
          <w:color w:val="000000"/>
          <w:sz w:val="24"/>
          <w:szCs w:val="24"/>
        </w:rPr>
        <w:t>+ Biểu tổng hợp diện tích rừng và độ che phủ rừng theo đơn vị hành chính và toàn quốc</w:t>
      </w:r>
      <w:r w:rsidRPr="000F6186">
        <w:rPr>
          <w:rFonts w:asciiTheme="majorHAnsi" w:eastAsia="+mn-ea" w:hAnsiTheme="majorHAnsi" w:cstheme="majorHAnsi"/>
          <w:color w:val="000000"/>
          <w:sz w:val="24"/>
          <w:szCs w:val="24"/>
          <w:lang w:val="en-US"/>
        </w:rPr>
        <w:t xml:space="preserve">. </w:t>
      </w:r>
    </w:p>
    <w:p w14:paraId="49ABCA55" w14:textId="77777777" w:rsidR="000F6186" w:rsidRPr="000F6186" w:rsidRDefault="000F6186" w:rsidP="00B159C4">
      <w:pPr>
        <w:rPr>
          <w:rFonts w:asciiTheme="majorHAnsi" w:eastAsia="Times New Roman" w:hAnsiTheme="majorHAnsi" w:cstheme="majorHAnsi"/>
          <w:color w:val="000000"/>
          <w:sz w:val="24"/>
          <w:szCs w:val="24"/>
          <w:lang w:val="en-US"/>
        </w:rPr>
      </w:pPr>
      <w:r w:rsidRPr="000F6186">
        <w:rPr>
          <w:rFonts w:asciiTheme="majorHAnsi" w:eastAsia="+mn-ea" w:hAnsiTheme="majorHAnsi" w:cstheme="majorHAnsi"/>
          <w:color w:val="000000"/>
          <w:sz w:val="24"/>
          <w:szCs w:val="24"/>
        </w:rPr>
        <w:t xml:space="preserve">- </w:t>
      </w:r>
      <w:r w:rsidRPr="000F6186">
        <w:rPr>
          <w:rFonts w:asciiTheme="majorHAnsi" w:eastAsia="Times New Roman" w:hAnsiTheme="majorHAnsi" w:cstheme="majorHAnsi"/>
          <w:b/>
          <w:color w:val="000000"/>
          <w:sz w:val="24"/>
          <w:szCs w:val="24"/>
          <w:lang w:val="en-US"/>
        </w:rPr>
        <w:t>9.164 bản đồ</w:t>
      </w:r>
      <w:r w:rsidRPr="000F6186">
        <w:rPr>
          <w:rFonts w:asciiTheme="majorHAnsi" w:eastAsia="Times New Roman" w:hAnsiTheme="majorHAnsi" w:cstheme="majorHAnsi"/>
          <w:color w:val="000000"/>
          <w:sz w:val="24"/>
          <w:szCs w:val="24"/>
          <w:lang w:val="en-US"/>
        </w:rPr>
        <w:t>: 60 bản đồ cấp tỉnh; 550 bản đồ cấp huyện; 6.427 bản đồ cấp xã; 2.127 bản đồ chủ rừng nhóm II.</w:t>
      </w:r>
    </w:p>
    <w:p w14:paraId="5E7E0D52"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 xml:space="preserve">- </w:t>
      </w:r>
      <w:r w:rsidRPr="000F6186">
        <w:rPr>
          <w:rFonts w:asciiTheme="majorHAnsi" w:eastAsia="Calibri" w:hAnsiTheme="majorHAnsi" w:cstheme="majorHAnsi"/>
          <w:b/>
          <w:sz w:val="24"/>
          <w:szCs w:val="24"/>
          <w:lang w:val="en-US"/>
        </w:rPr>
        <w:t>Thời gian tích hợp</w:t>
      </w:r>
      <w:r w:rsidRPr="000F6186">
        <w:rPr>
          <w:rFonts w:asciiTheme="majorHAnsi" w:eastAsia="Calibri" w:hAnsiTheme="majorHAnsi" w:cstheme="majorHAnsi"/>
          <w:sz w:val="24"/>
          <w:szCs w:val="24"/>
          <w:lang w:val="en-US"/>
        </w:rPr>
        <w:t>: Năm 2015: 15 tỉnh; Năm 2016: 25 tỉnh và Năm 2017: 20 tỉnh</w:t>
      </w:r>
    </w:p>
    <w:p w14:paraId="24D1F8F4" w14:textId="77777777" w:rsidR="000F6186" w:rsidRPr="000F6186" w:rsidRDefault="000F6186" w:rsidP="00B159C4">
      <w:pPr>
        <w:rPr>
          <w:rFonts w:asciiTheme="majorHAnsi" w:eastAsia="Calibri" w:hAnsiTheme="majorHAnsi" w:cstheme="majorHAnsi"/>
          <w:b/>
          <w:sz w:val="24"/>
          <w:szCs w:val="24"/>
        </w:rPr>
      </w:pPr>
      <w:r w:rsidRPr="000F6186">
        <w:rPr>
          <w:rFonts w:asciiTheme="majorHAnsi" w:eastAsia="Calibri" w:hAnsiTheme="majorHAnsi" w:cstheme="majorHAnsi"/>
          <w:b/>
          <w:sz w:val="24"/>
          <w:szCs w:val="24"/>
        </w:rPr>
        <w:t>- T</w:t>
      </w:r>
      <w:r w:rsidRPr="000F6186">
        <w:rPr>
          <w:rFonts w:asciiTheme="majorHAnsi" w:eastAsia="Calibri" w:hAnsiTheme="majorHAnsi" w:cstheme="majorHAnsi"/>
          <w:b/>
          <w:sz w:val="24"/>
          <w:szCs w:val="24"/>
          <w:lang w:val="en-US"/>
        </w:rPr>
        <w:t>ổng số lô rừng được tích hợp</w:t>
      </w:r>
      <w:r w:rsidRPr="000F6186">
        <w:rPr>
          <w:rFonts w:asciiTheme="majorHAnsi" w:eastAsia="Calibri" w:hAnsiTheme="majorHAnsi" w:cstheme="majorHAnsi"/>
          <w:b/>
          <w:sz w:val="24"/>
          <w:szCs w:val="24"/>
        </w:rPr>
        <w:t xml:space="preserve"> </w:t>
      </w:r>
      <w:r w:rsidRPr="000F6186">
        <w:rPr>
          <w:rFonts w:asciiTheme="majorHAnsi" w:eastAsia="Calibri" w:hAnsiTheme="majorHAnsi" w:cstheme="majorHAnsi"/>
          <w:b/>
          <w:color w:val="000000"/>
          <w:sz w:val="24"/>
          <w:szCs w:val="24"/>
          <w:lang w:val="en-US"/>
        </w:rPr>
        <w:t>7.100.849 lô rừng</w:t>
      </w:r>
    </w:p>
    <w:p w14:paraId="26486D47"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rPr>
        <w:t xml:space="preserve"> Mỗi lô rừng </w:t>
      </w:r>
      <w:r w:rsidRPr="000F6186">
        <w:rPr>
          <w:rFonts w:asciiTheme="majorHAnsi" w:eastAsia="Calibri" w:hAnsiTheme="majorHAnsi" w:cstheme="majorHAnsi"/>
          <w:sz w:val="24"/>
          <w:szCs w:val="24"/>
          <w:lang w:val="en-US"/>
        </w:rPr>
        <w:t>gồm 51 trường dữ liệu (xem tại bảng sau):</w:t>
      </w:r>
    </w:p>
    <w:p w14:paraId="4394FEF4" w14:textId="77777777" w:rsidR="000F6186" w:rsidRPr="000F6186" w:rsidRDefault="000F6186" w:rsidP="00B159C4">
      <w:pPr>
        <w:rPr>
          <w:rFonts w:asciiTheme="majorHAnsi" w:eastAsia="Calibri" w:hAnsiTheme="majorHAnsi" w:cstheme="majorHAnsi"/>
          <w:sz w:val="24"/>
          <w:szCs w:val="24"/>
          <w:lang w:val="en-US"/>
        </w:rPr>
      </w:pPr>
    </w:p>
    <w:tbl>
      <w:tblPr>
        <w:tblW w:w="9356"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4"/>
        <w:gridCol w:w="2126"/>
        <w:gridCol w:w="6096"/>
      </w:tblGrid>
      <w:tr w:rsidR="000F6186" w:rsidRPr="000F6186" w14:paraId="6FDD1E5A" w14:textId="77777777" w:rsidTr="00851C16">
        <w:trPr>
          <w:trHeight w:val="255"/>
          <w:tblHeader/>
        </w:trPr>
        <w:tc>
          <w:tcPr>
            <w:tcW w:w="1134" w:type="dxa"/>
            <w:noWrap/>
            <w:vAlign w:val="center"/>
          </w:tcPr>
          <w:p w14:paraId="4605BF64" w14:textId="77777777" w:rsidR="000F6186" w:rsidRPr="000F6186" w:rsidRDefault="000F6186" w:rsidP="00B159C4">
            <w:pPr>
              <w:rPr>
                <w:rFonts w:asciiTheme="majorHAnsi" w:eastAsia="Calibri" w:hAnsiTheme="majorHAnsi" w:cstheme="majorHAnsi"/>
                <w:b/>
                <w:bCs/>
                <w:sz w:val="24"/>
                <w:szCs w:val="24"/>
                <w:lang w:val="en-US"/>
              </w:rPr>
            </w:pPr>
            <w:r w:rsidRPr="000F6186">
              <w:rPr>
                <w:rFonts w:asciiTheme="majorHAnsi" w:eastAsia="Calibri" w:hAnsiTheme="majorHAnsi" w:cstheme="majorHAnsi"/>
                <w:b/>
                <w:bCs/>
                <w:sz w:val="24"/>
                <w:szCs w:val="24"/>
                <w:lang w:val="en-US"/>
              </w:rPr>
              <w:t>TT</w:t>
            </w:r>
          </w:p>
        </w:tc>
        <w:tc>
          <w:tcPr>
            <w:tcW w:w="2126" w:type="dxa"/>
            <w:noWrap/>
            <w:vAlign w:val="center"/>
          </w:tcPr>
          <w:p w14:paraId="658C369E" w14:textId="77777777" w:rsidR="000F6186" w:rsidRPr="000F6186" w:rsidRDefault="000F6186" w:rsidP="00B159C4">
            <w:pPr>
              <w:rPr>
                <w:rFonts w:asciiTheme="majorHAnsi" w:eastAsia="Calibri" w:hAnsiTheme="majorHAnsi" w:cstheme="majorHAnsi"/>
                <w:b/>
                <w:bCs/>
                <w:sz w:val="24"/>
                <w:szCs w:val="24"/>
                <w:lang w:val="en-US"/>
              </w:rPr>
            </w:pPr>
            <w:r w:rsidRPr="000F6186">
              <w:rPr>
                <w:rFonts w:asciiTheme="majorHAnsi" w:eastAsia="Calibri" w:hAnsiTheme="majorHAnsi" w:cstheme="majorHAnsi"/>
                <w:b/>
                <w:bCs/>
                <w:sz w:val="24"/>
                <w:szCs w:val="24"/>
                <w:lang w:val="en-US"/>
              </w:rPr>
              <w:t>Tên trường</w:t>
            </w:r>
          </w:p>
        </w:tc>
        <w:tc>
          <w:tcPr>
            <w:tcW w:w="6096" w:type="dxa"/>
            <w:vAlign w:val="center"/>
          </w:tcPr>
          <w:p w14:paraId="4F183CB0" w14:textId="77777777" w:rsidR="000F6186" w:rsidRPr="000F6186" w:rsidRDefault="000F6186" w:rsidP="00B159C4">
            <w:pPr>
              <w:rPr>
                <w:rFonts w:asciiTheme="majorHAnsi" w:eastAsia="Calibri" w:hAnsiTheme="majorHAnsi" w:cstheme="majorHAnsi"/>
                <w:b/>
                <w:bCs/>
                <w:sz w:val="24"/>
                <w:szCs w:val="24"/>
                <w:lang w:val="en-US"/>
              </w:rPr>
            </w:pPr>
            <w:r w:rsidRPr="000F6186">
              <w:rPr>
                <w:rFonts w:asciiTheme="majorHAnsi" w:eastAsia="Calibri" w:hAnsiTheme="majorHAnsi" w:cstheme="majorHAnsi"/>
                <w:b/>
                <w:bCs/>
                <w:sz w:val="24"/>
                <w:szCs w:val="24"/>
                <w:lang w:val="en-US"/>
              </w:rPr>
              <w:t>Chú thích</w:t>
            </w:r>
          </w:p>
        </w:tc>
      </w:tr>
      <w:tr w:rsidR="000F6186" w:rsidRPr="000F6186" w14:paraId="0019DBFB" w14:textId="77777777" w:rsidTr="00851C16">
        <w:trPr>
          <w:trHeight w:val="255"/>
        </w:trPr>
        <w:tc>
          <w:tcPr>
            <w:tcW w:w="1134" w:type="dxa"/>
            <w:noWrap/>
            <w:vAlign w:val="center"/>
          </w:tcPr>
          <w:p w14:paraId="10E24A8D"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1</w:t>
            </w:r>
          </w:p>
        </w:tc>
        <w:tc>
          <w:tcPr>
            <w:tcW w:w="2126" w:type="dxa"/>
            <w:noWrap/>
            <w:vAlign w:val="center"/>
          </w:tcPr>
          <w:p w14:paraId="5452AD68"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TT</w:t>
            </w:r>
          </w:p>
        </w:tc>
        <w:tc>
          <w:tcPr>
            <w:tcW w:w="6096" w:type="dxa"/>
            <w:vAlign w:val="center"/>
          </w:tcPr>
          <w:p w14:paraId="02D352BD"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Số thứ tự</w:t>
            </w:r>
          </w:p>
        </w:tc>
      </w:tr>
      <w:tr w:rsidR="000F6186" w:rsidRPr="000F6186" w14:paraId="4371D873" w14:textId="77777777" w:rsidTr="00851C16">
        <w:trPr>
          <w:trHeight w:val="255"/>
        </w:trPr>
        <w:tc>
          <w:tcPr>
            <w:tcW w:w="1134" w:type="dxa"/>
            <w:noWrap/>
            <w:vAlign w:val="center"/>
          </w:tcPr>
          <w:p w14:paraId="7B18CBF4"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2</w:t>
            </w:r>
          </w:p>
        </w:tc>
        <w:tc>
          <w:tcPr>
            <w:tcW w:w="2126" w:type="dxa"/>
            <w:noWrap/>
            <w:vAlign w:val="center"/>
          </w:tcPr>
          <w:p w14:paraId="01554115"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id</w:t>
            </w:r>
          </w:p>
        </w:tc>
        <w:tc>
          <w:tcPr>
            <w:tcW w:w="6096" w:type="dxa"/>
            <w:vAlign w:val="center"/>
          </w:tcPr>
          <w:p w14:paraId="3EAE6552"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Cột dự trữ</w:t>
            </w:r>
          </w:p>
        </w:tc>
      </w:tr>
      <w:tr w:rsidR="000F6186" w:rsidRPr="000F6186" w14:paraId="44168F7C" w14:textId="77777777" w:rsidTr="00851C16">
        <w:trPr>
          <w:trHeight w:val="255"/>
        </w:trPr>
        <w:tc>
          <w:tcPr>
            <w:tcW w:w="1134" w:type="dxa"/>
            <w:noWrap/>
            <w:vAlign w:val="center"/>
          </w:tcPr>
          <w:p w14:paraId="01899B08"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3</w:t>
            </w:r>
          </w:p>
        </w:tc>
        <w:tc>
          <w:tcPr>
            <w:tcW w:w="2126" w:type="dxa"/>
            <w:noWrap/>
            <w:vAlign w:val="center"/>
          </w:tcPr>
          <w:p w14:paraId="170D40EC"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matinh</w:t>
            </w:r>
          </w:p>
        </w:tc>
        <w:tc>
          <w:tcPr>
            <w:tcW w:w="6096" w:type="dxa"/>
            <w:vAlign w:val="center"/>
          </w:tcPr>
          <w:p w14:paraId="72806E5B"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Mã tỉnh theo quy định của Tổng cục Thống kê</w:t>
            </w:r>
          </w:p>
        </w:tc>
      </w:tr>
      <w:tr w:rsidR="000F6186" w:rsidRPr="000F6186" w14:paraId="4446121F" w14:textId="77777777" w:rsidTr="00851C16">
        <w:trPr>
          <w:trHeight w:val="255"/>
        </w:trPr>
        <w:tc>
          <w:tcPr>
            <w:tcW w:w="1134" w:type="dxa"/>
            <w:noWrap/>
            <w:vAlign w:val="center"/>
          </w:tcPr>
          <w:p w14:paraId="308B5201"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4</w:t>
            </w:r>
          </w:p>
        </w:tc>
        <w:tc>
          <w:tcPr>
            <w:tcW w:w="2126" w:type="dxa"/>
            <w:noWrap/>
            <w:vAlign w:val="center"/>
          </w:tcPr>
          <w:p w14:paraId="6BD5AE8D"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mahuyen</w:t>
            </w:r>
          </w:p>
        </w:tc>
        <w:tc>
          <w:tcPr>
            <w:tcW w:w="6096" w:type="dxa"/>
            <w:vAlign w:val="center"/>
          </w:tcPr>
          <w:p w14:paraId="7F964E48"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Mã huyện theo quy định của Tổng cục Thống kê</w:t>
            </w:r>
          </w:p>
        </w:tc>
      </w:tr>
      <w:tr w:rsidR="000F6186" w:rsidRPr="000F6186" w14:paraId="060635E8" w14:textId="77777777" w:rsidTr="00851C16">
        <w:trPr>
          <w:trHeight w:val="255"/>
        </w:trPr>
        <w:tc>
          <w:tcPr>
            <w:tcW w:w="1134" w:type="dxa"/>
            <w:noWrap/>
            <w:vAlign w:val="center"/>
          </w:tcPr>
          <w:p w14:paraId="4F3213BD"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5</w:t>
            </w:r>
          </w:p>
        </w:tc>
        <w:tc>
          <w:tcPr>
            <w:tcW w:w="2126" w:type="dxa"/>
            <w:noWrap/>
            <w:vAlign w:val="center"/>
          </w:tcPr>
          <w:p w14:paraId="4F2C29C1"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maxa</w:t>
            </w:r>
          </w:p>
        </w:tc>
        <w:tc>
          <w:tcPr>
            <w:tcW w:w="6096" w:type="dxa"/>
            <w:vAlign w:val="center"/>
          </w:tcPr>
          <w:p w14:paraId="6C4AA0C2"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Mã xã theo quy định của Tổng cục Thống kê</w:t>
            </w:r>
          </w:p>
        </w:tc>
      </w:tr>
      <w:tr w:rsidR="000F6186" w:rsidRPr="000F6186" w14:paraId="2A247E07" w14:textId="77777777" w:rsidTr="00851C16">
        <w:trPr>
          <w:trHeight w:val="255"/>
        </w:trPr>
        <w:tc>
          <w:tcPr>
            <w:tcW w:w="1134" w:type="dxa"/>
            <w:noWrap/>
            <w:vAlign w:val="center"/>
          </w:tcPr>
          <w:p w14:paraId="374EA979"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6</w:t>
            </w:r>
          </w:p>
        </w:tc>
        <w:tc>
          <w:tcPr>
            <w:tcW w:w="2126" w:type="dxa"/>
            <w:noWrap/>
            <w:vAlign w:val="center"/>
          </w:tcPr>
          <w:p w14:paraId="5FC85687"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xa</w:t>
            </w:r>
          </w:p>
        </w:tc>
        <w:tc>
          <w:tcPr>
            <w:tcW w:w="6096" w:type="dxa"/>
            <w:vAlign w:val="center"/>
          </w:tcPr>
          <w:p w14:paraId="23AC7580"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Tên xã theo quy định của Tổng cục Thống kê</w:t>
            </w:r>
          </w:p>
        </w:tc>
      </w:tr>
      <w:tr w:rsidR="000F6186" w:rsidRPr="000F6186" w14:paraId="50EB6702" w14:textId="77777777" w:rsidTr="00851C16">
        <w:trPr>
          <w:trHeight w:val="255"/>
        </w:trPr>
        <w:tc>
          <w:tcPr>
            <w:tcW w:w="1134" w:type="dxa"/>
            <w:noWrap/>
            <w:vAlign w:val="center"/>
          </w:tcPr>
          <w:p w14:paraId="550393CE"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7</w:t>
            </w:r>
          </w:p>
        </w:tc>
        <w:tc>
          <w:tcPr>
            <w:tcW w:w="2126" w:type="dxa"/>
            <w:noWrap/>
            <w:vAlign w:val="center"/>
          </w:tcPr>
          <w:p w14:paraId="054A27B2"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tk</w:t>
            </w:r>
          </w:p>
        </w:tc>
        <w:tc>
          <w:tcPr>
            <w:tcW w:w="6096" w:type="dxa"/>
            <w:vAlign w:val="center"/>
          </w:tcPr>
          <w:p w14:paraId="08E193AF"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Số hiệu tiểu khu</w:t>
            </w:r>
          </w:p>
        </w:tc>
      </w:tr>
      <w:tr w:rsidR="000F6186" w:rsidRPr="000F6186" w14:paraId="2C5FC069" w14:textId="77777777" w:rsidTr="00851C16">
        <w:trPr>
          <w:trHeight w:val="255"/>
        </w:trPr>
        <w:tc>
          <w:tcPr>
            <w:tcW w:w="1134" w:type="dxa"/>
            <w:noWrap/>
            <w:vAlign w:val="center"/>
          </w:tcPr>
          <w:p w14:paraId="71DB87AC"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8</w:t>
            </w:r>
          </w:p>
        </w:tc>
        <w:tc>
          <w:tcPr>
            <w:tcW w:w="2126" w:type="dxa"/>
            <w:noWrap/>
            <w:vAlign w:val="center"/>
          </w:tcPr>
          <w:p w14:paraId="0DF0CA6C"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khoanh</w:t>
            </w:r>
          </w:p>
        </w:tc>
        <w:tc>
          <w:tcPr>
            <w:tcW w:w="6096" w:type="dxa"/>
            <w:vAlign w:val="center"/>
          </w:tcPr>
          <w:p w14:paraId="69924B4D"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Số hiệu khoảnh</w:t>
            </w:r>
          </w:p>
        </w:tc>
      </w:tr>
      <w:tr w:rsidR="000F6186" w:rsidRPr="000F6186" w14:paraId="51163956" w14:textId="77777777" w:rsidTr="00851C16">
        <w:trPr>
          <w:trHeight w:val="255"/>
        </w:trPr>
        <w:tc>
          <w:tcPr>
            <w:tcW w:w="1134" w:type="dxa"/>
            <w:noWrap/>
            <w:vAlign w:val="center"/>
          </w:tcPr>
          <w:p w14:paraId="70654426"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9</w:t>
            </w:r>
          </w:p>
        </w:tc>
        <w:tc>
          <w:tcPr>
            <w:tcW w:w="2126" w:type="dxa"/>
            <w:noWrap/>
            <w:vAlign w:val="center"/>
          </w:tcPr>
          <w:p w14:paraId="77F454FF"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lo</w:t>
            </w:r>
          </w:p>
        </w:tc>
        <w:tc>
          <w:tcPr>
            <w:tcW w:w="6096" w:type="dxa"/>
            <w:vAlign w:val="center"/>
          </w:tcPr>
          <w:p w14:paraId="736DA9C1"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Số hiệu lô</w:t>
            </w:r>
          </w:p>
        </w:tc>
      </w:tr>
      <w:tr w:rsidR="000F6186" w:rsidRPr="000F6186" w14:paraId="732362F3" w14:textId="77777777" w:rsidTr="00851C16">
        <w:trPr>
          <w:trHeight w:val="255"/>
        </w:trPr>
        <w:tc>
          <w:tcPr>
            <w:tcW w:w="1134" w:type="dxa"/>
            <w:noWrap/>
            <w:vAlign w:val="center"/>
          </w:tcPr>
          <w:p w14:paraId="5CA28B8E"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10</w:t>
            </w:r>
          </w:p>
        </w:tc>
        <w:tc>
          <w:tcPr>
            <w:tcW w:w="2126" w:type="dxa"/>
            <w:noWrap/>
            <w:vAlign w:val="center"/>
          </w:tcPr>
          <w:p w14:paraId="62D0B554"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thuad</w:t>
            </w:r>
          </w:p>
        </w:tc>
        <w:tc>
          <w:tcPr>
            <w:tcW w:w="6096" w:type="dxa"/>
            <w:vAlign w:val="center"/>
          </w:tcPr>
          <w:p w14:paraId="7BC9432F"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Số hiệu thửa đất</w:t>
            </w:r>
          </w:p>
        </w:tc>
      </w:tr>
      <w:tr w:rsidR="000F6186" w:rsidRPr="000F6186" w14:paraId="1B101807" w14:textId="77777777" w:rsidTr="00851C16">
        <w:trPr>
          <w:trHeight w:val="255"/>
        </w:trPr>
        <w:tc>
          <w:tcPr>
            <w:tcW w:w="1134" w:type="dxa"/>
            <w:noWrap/>
            <w:vAlign w:val="center"/>
          </w:tcPr>
          <w:p w14:paraId="2F97EE4D"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lastRenderedPageBreak/>
              <w:t>11</w:t>
            </w:r>
          </w:p>
        </w:tc>
        <w:tc>
          <w:tcPr>
            <w:tcW w:w="2126" w:type="dxa"/>
            <w:noWrap/>
            <w:vAlign w:val="center"/>
          </w:tcPr>
          <w:p w14:paraId="729DDAB5"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tobando</w:t>
            </w:r>
          </w:p>
        </w:tc>
        <w:tc>
          <w:tcPr>
            <w:tcW w:w="6096" w:type="dxa"/>
            <w:vAlign w:val="center"/>
          </w:tcPr>
          <w:p w14:paraId="2CDC50AF"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Số hiệu tờ bản đồ địa chính</w:t>
            </w:r>
          </w:p>
        </w:tc>
      </w:tr>
      <w:tr w:rsidR="000F6186" w:rsidRPr="000F6186" w14:paraId="5980FE26" w14:textId="77777777" w:rsidTr="00851C16">
        <w:trPr>
          <w:trHeight w:val="255"/>
        </w:trPr>
        <w:tc>
          <w:tcPr>
            <w:tcW w:w="1134" w:type="dxa"/>
            <w:noWrap/>
            <w:vAlign w:val="center"/>
          </w:tcPr>
          <w:p w14:paraId="53767ED6"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12</w:t>
            </w:r>
          </w:p>
        </w:tc>
        <w:tc>
          <w:tcPr>
            <w:tcW w:w="2126" w:type="dxa"/>
            <w:noWrap/>
            <w:vAlign w:val="center"/>
          </w:tcPr>
          <w:p w14:paraId="03ECBDB9"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ddanh</w:t>
            </w:r>
          </w:p>
        </w:tc>
        <w:tc>
          <w:tcPr>
            <w:tcW w:w="6096" w:type="dxa"/>
            <w:vAlign w:val="center"/>
          </w:tcPr>
          <w:p w14:paraId="2C371DDA"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Địa danh, thôn bản</w:t>
            </w:r>
          </w:p>
        </w:tc>
      </w:tr>
      <w:tr w:rsidR="000F6186" w:rsidRPr="000F6186" w14:paraId="3FC408D2" w14:textId="77777777" w:rsidTr="00851C16">
        <w:trPr>
          <w:trHeight w:val="255"/>
        </w:trPr>
        <w:tc>
          <w:tcPr>
            <w:tcW w:w="1134" w:type="dxa"/>
            <w:noWrap/>
            <w:vAlign w:val="center"/>
          </w:tcPr>
          <w:p w14:paraId="44A2DC5C"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13</w:t>
            </w:r>
          </w:p>
        </w:tc>
        <w:tc>
          <w:tcPr>
            <w:tcW w:w="2126" w:type="dxa"/>
            <w:noWrap/>
            <w:vAlign w:val="center"/>
          </w:tcPr>
          <w:p w14:paraId="36EC861F"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dtich</w:t>
            </w:r>
          </w:p>
        </w:tc>
        <w:tc>
          <w:tcPr>
            <w:tcW w:w="6096" w:type="dxa"/>
            <w:vAlign w:val="center"/>
          </w:tcPr>
          <w:p w14:paraId="2AE21ECB"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Diện tích</w:t>
            </w:r>
          </w:p>
        </w:tc>
      </w:tr>
      <w:tr w:rsidR="000F6186" w:rsidRPr="000F6186" w14:paraId="673EE2F1" w14:textId="77777777" w:rsidTr="00851C16">
        <w:trPr>
          <w:trHeight w:val="255"/>
        </w:trPr>
        <w:tc>
          <w:tcPr>
            <w:tcW w:w="1134" w:type="dxa"/>
            <w:noWrap/>
            <w:vAlign w:val="center"/>
          </w:tcPr>
          <w:p w14:paraId="5E93272B"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14</w:t>
            </w:r>
          </w:p>
        </w:tc>
        <w:tc>
          <w:tcPr>
            <w:tcW w:w="2126" w:type="dxa"/>
            <w:noWrap/>
            <w:vAlign w:val="center"/>
          </w:tcPr>
          <w:p w14:paraId="4E529661"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nggocr</w:t>
            </w:r>
          </w:p>
        </w:tc>
        <w:tc>
          <w:tcPr>
            <w:tcW w:w="6096" w:type="dxa"/>
            <w:vAlign w:val="center"/>
          </w:tcPr>
          <w:p w14:paraId="515FE772"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Nguồn gốc rừng</w:t>
            </w:r>
          </w:p>
        </w:tc>
      </w:tr>
      <w:tr w:rsidR="000F6186" w:rsidRPr="000F6186" w14:paraId="35F91B70" w14:textId="77777777" w:rsidTr="00851C16">
        <w:trPr>
          <w:trHeight w:val="255"/>
        </w:trPr>
        <w:tc>
          <w:tcPr>
            <w:tcW w:w="1134" w:type="dxa"/>
            <w:noWrap/>
            <w:vAlign w:val="center"/>
          </w:tcPr>
          <w:p w14:paraId="72953248"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15</w:t>
            </w:r>
          </w:p>
        </w:tc>
        <w:tc>
          <w:tcPr>
            <w:tcW w:w="2126" w:type="dxa"/>
            <w:noWrap/>
            <w:vAlign w:val="center"/>
          </w:tcPr>
          <w:p w14:paraId="60B6E239"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ldlr</w:t>
            </w:r>
          </w:p>
        </w:tc>
        <w:tc>
          <w:tcPr>
            <w:tcW w:w="6096" w:type="dxa"/>
            <w:vAlign w:val="center"/>
          </w:tcPr>
          <w:p w14:paraId="63119E77"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Loại đất loại rừng</w:t>
            </w:r>
          </w:p>
        </w:tc>
      </w:tr>
      <w:tr w:rsidR="000F6186" w:rsidRPr="000F6186" w14:paraId="76D042C1" w14:textId="77777777" w:rsidTr="00851C16">
        <w:trPr>
          <w:trHeight w:val="255"/>
        </w:trPr>
        <w:tc>
          <w:tcPr>
            <w:tcW w:w="1134" w:type="dxa"/>
            <w:noWrap/>
            <w:vAlign w:val="center"/>
          </w:tcPr>
          <w:p w14:paraId="309E7A38"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16</w:t>
            </w:r>
          </w:p>
        </w:tc>
        <w:tc>
          <w:tcPr>
            <w:tcW w:w="2126" w:type="dxa"/>
            <w:noWrap/>
            <w:vAlign w:val="center"/>
          </w:tcPr>
          <w:p w14:paraId="4AC38AB6"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maldlr</w:t>
            </w:r>
          </w:p>
        </w:tc>
        <w:tc>
          <w:tcPr>
            <w:tcW w:w="6096" w:type="dxa"/>
            <w:vAlign w:val="center"/>
          </w:tcPr>
          <w:p w14:paraId="4AAD5630"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Ký hiệu loại đất loại rừng</w:t>
            </w:r>
          </w:p>
        </w:tc>
      </w:tr>
      <w:tr w:rsidR="000F6186" w:rsidRPr="000F6186" w14:paraId="0FD8EB9B" w14:textId="77777777" w:rsidTr="00851C16">
        <w:trPr>
          <w:trHeight w:val="255"/>
        </w:trPr>
        <w:tc>
          <w:tcPr>
            <w:tcW w:w="1134" w:type="dxa"/>
            <w:noWrap/>
            <w:vAlign w:val="center"/>
          </w:tcPr>
          <w:p w14:paraId="2E9DE5B8"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17</w:t>
            </w:r>
          </w:p>
        </w:tc>
        <w:tc>
          <w:tcPr>
            <w:tcW w:w="2126" w:type="dxa"/>
            <w:noWrap/>
            <w:vAlign w:val="center"/>
          </w:tcPr>
          <w:p w14:paraId="7A828434"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sldlr</w:t>
            </w:r>
          </w:p>
        </w:tc>
        <w:tc>
          <w:tcPr>
            <w:tcW w:w="6096" w:type="dxa"/>
            <w:vAlign w:val="center"/>
          </w:tcPr>
          <w:p w14:paraId="7C16C037"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Ký hiệu loại đất loại rừng phụ</w:t>
            </w:r>
          </w:p>
        </w:tc>
      </w:tr>
      <w:tr w:rsidR="000F6186" w:rsidRPr="000F6186" w14:paraId="3B9C68C3" w14:textId="77777777" w:rsidTr="00851C16">
        <w:trPr>
          <w:trHeight w:val="255"/>
        </w:trPr>
        <w:tc>
          <w:tcPr>
            <w:tcW w:w="1134" w:type="dxa"/>
            <w:noWrap/>
            <w:vAlign w:val="center"/>
          </w:tcPr>
          <w:p w14:paraId="0FD342E6"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18</w:t>
            </w:r>
          </w:p>
        </w:tc>
        <w:tc>
          <w:tcPr>
            <w:tcW w:w="2126" w:type="dxa"/>
            <w:noWrap/>
            <w:vAlign w:val="center"/>
          </w:tcPr>
          <w:p w14:paraId="36BA1DC3"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namtr</w:t>
            </w:r>
          </w:p>
        </w:tc>
        <w:tc>
          <w:tcPr>
            <w:tcW w:w="6096" w:type="dxa"/>
            <w:vAlign w:val="center"/>
          </w:tcPr>
          <w:p w14:paraId="1D14A220"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Năm trồng</w:t>
            </w:r>
          </w:p>
        </w:tc>
      </w:tr>
      <w:tr w:rsidR="000F6186" w:rsidRPr="000F6186" w14:paraId="3C6816C9" w14:textId="77777777" w:rsidTr="00851C16">
        <w:trPr>
          <w:trHeight w:val="255"/>
        </w:trPr>
        <w:tc>
          <w:tcPr>
            <w:tcW w:w="1134" w:type="dxa"/>
            <w:noWrap/>
            <w:vAlign w:val="center"/>
          </w:tcPr>
          <w:p w14:paraId="7A6BD116"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19</w:t>
            </w:r>
          </w:p>
        </w:tc>
        <w:tc>
          <w:tcPr>
            <w:tcW w:w="2126" w:type="dxa"/>
            <w:noWrap/>
            <w:vAlign w:val="center"/>
          </w:tcPr>
          <w:p w14:paraId="15412770"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captuoi</w:t>
            </w:r>
          </w:p>
        </w:tc>
        <w:tc>
          <w:tcPr>
            <w:tcW w:w="6096" w:type="dxa"/>
            <w:vAlign w:val="center"/>
          </w:tcPr>
          <w:p w14:paraId="7F92C3A2"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Cấp tuổi</w:t>
            </w:r>
          </w:p>
        </w:tc>
      </w:tr>
      <w:tr w:rsidR="000F6186" w:rsidRPr="000F6186" w14:paraId="71D38E1D" w14:textId="77777777" w:rsidTr="00851C16">
        <w:trPr>
          <w:trHeight w:val="255"/>
        </w:trPr>
        <w:tc>
          <w:tcPr>
            <w:tcW w:w="1134" w:type="dxa"/>
            <w:noWrap/>
            <w:vAlign w:val="center"/>
          </w:tcPr>
          <w:p w14:paraId="003EFD75"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20</w:t>
            </w:r>
          </w:p>
        </w:tc>
        <w:tc>
          <w:tcPr>
            <w:tcW w:w="2126" w:type="dxa"/>
            <w:noWrap/>
            <w:vAlign w:val="center"/>
          </w:tcPr>
          <w:p w14:paraId="0B8E1C37"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ktan</w:t>
            </w:r>
          </w:p>
        </w:tc>
        <w:tc>
          <w:tcPr>
            <w:tcW w:w="6096" w:type="dxa"/>
            <w:vAlign w:val="center"/>
          </w:tcPr>
          <w:p w14:paraId="65DD31FC"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Số năm từ trồng đến khép tán</w:t>
            </w:r>
          </w:p>
        </w:tc>
      </w:tr>
      <w:tr w:rsidR="000F6186" w:rsidRPr="000F6186" w14:paraId="5982FA6D" w14:textId="77777777" w:rsidTr="00851C16">
        <w:trPr>
          <w:trHeight w:val="255"/>
        </w:trPr>
        <w:tc>
          <w:tcPr>
            <w:tcW w:w="1134" w:type="dxa"/>
            <w:noWrap/>
            <w:vAlign w:val="center"/>
          </w:tcPr>
          <w:p w14:paraId="5BFFEFEF"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21</w:t>
            </w:r>
          </w:p>
        </w:tc>
        <w:tc>
          <w:tcPr>
            <w:tcW w:w="2126" w:type="dxa"/>
            <w:noWrap/>
            <w:vAlign w:val="center"/>
          </w:tcPr>
          <w:p w14:paraId="04A49857"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nggocrt</w:t>
            </w:r>
          </w:p>
        </w:tc>
        <w:tc>
          <w:tcPr>
            <w:tcW w:w="6096" w:type="dxa"/>
            <w:vAlign w:val="center"/>
          </w:tcPr>
          <w:p w14:paraId="39750664"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Nguồn gốc rừng trồng</w:t>
            </w:r>
          </w:p>
        </w:tc>
      </w:tr>
      <w:tr w:rsidR="000F6186" w:rsidRPr="000F6186" w14:paraId="302AA4D6" w14:textId="77777777" w:rsidTr="00851C16">
        <w:trPr>
          <w:trHeight w:val="255"/>
        </w:trPr>
        <w:tc>
          <w:tcPr>
            <w:tcW w:w="1134" w:type="dxa"/>
            <w:noWrap/>
            <w:vAlign w:val="center"/>
          </w:tcPr>
          <w:p w14:paraId="10CE081C"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22</w:t>
            </w:r>
          </w:p>
        </w:tc>
        <w:tc>
          <w:tcPr>
            <w:tcW w:w="2126" w:type="dxa"/>
            <w:noWrap/>
            <w:vAlign w:val="center"/>
          </w:tcPr>
          <w:p w14:paraId="4B19CBD9"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thanhrung</w:t>
            </w:r>
          </w:p>
        </w:tc>
        <w:tc>
          <w:tcPr>
            <w:tcW w:w="6096" w:type="dxa"/>
            <w:vAlign w:val="center"/>
          </w:tcPr>
          <w:p w14:paraId="37AE2E15"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Thành rừng=1, chưa thành rừng=2</w:t>
            </w:r>
          </w:p>
        </w:tc>
      </w:tr>
      <w:tr w:rsidR="000F6186" w:rsidRPr="000F6186" w14:paraId="0DBDD9A0" w14:textId="77777777" w:rsidTr="00851C16">
        <w:trPr>
          <w:trHeight w:val="255"/>
        </w:trPr>
        <w:tc>
          <w:tcPr>
            <w:tcW w:w="1134" w:type="dxa"/>
            <w:noWrap/>
            <w:vAlign w:val="center"/>
          </w:tcPr>
          <w:p w14:paraId="6F026AF9"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23</w:t>
            </w:r>
          </w:p>
        </w:tc>
        <w:tc>
          <w:tcPr>
            <w:tcW w:w="2126" w:type="dxa"/>
            <w:noWrap/>
            <w:vAlign w:val="center"/>
          </w:tcPr>
          <w:p w14:paraId="4ACECC5D"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mgo</w:t>
            </w:r>
          </w:p>
        </w:tc>
        <w:tc>
          <w:tcPr>
            <w:tcW w:w="6096" w:type="dxa"/>
            <w:vAlign w:val="center"/>
          </w:tcPr>
          <w:p w14:paraId="7A82FA00"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Trữ lượng gỗ (m3/ha)</w:t>
            </w:r>
          </w:p>
        </w:tc>
      </w:tr>
      <w:tr w:rsidR="000F6186" w:rsidRPr="000F6186" w14:paraId="0F2BC117" w14:textId="77777777" w:rsidTr="00851C16">
        <w:trPr>
          <w:trHeight w:val="255"/>
        </w:trPr>
        <w:tc>
          <w:tcPr>
            <w:tcW w:w="1134" w:type="dxa"/>
            <w:noWrap/>
            <w:vAlign w:val="center"/>
          </w:tcPr>
          <w:p w14:paraId="475279E9"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24</w:t>
            </w:r>
          </w:p>
        </w:tc>
        <w:tc>
          <w:tcPr>
            <w:tcW w:w="2126" w:type="dxa"/>
            <w:noWrap/>
            <w:vAlign w:val="center"/>
          </w:tcPr>
          <w:p w14:paraId="421BAE9F"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mtn</w:t>
            </w:r>
          </w:p>
        </w:tc>
        <w:tc>
          <w:tcPr>
            <w:tcW w:w="6096" w:type="dxa"/>
            <w:vAlign w:val="center"/>
          </w:tcPr>
          <w:p w14:paraId="3B06CE79"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Số cây tre nứa (1000 cây/ha)</w:t>
            </w:r>
          </w:p>
        </w:tc>
      </w:tr>
      <w:tr w:rsidR="000F6186" w:rsidRPr="000F6186" w14:paraId="1DE80EF6" w14:textId="77777777" w:rsidTr="00851C16">
        <w:trPr>
          <w:trHeight w:val="255"/>
        </w:trPr>
        <w:tc>
          <w:tcPr>
            <w:tcW w:w="1134" w:type="dxa"/>
            <w:noWrap/>
            <w:vAlign w:val="center"/>
          </w:tcPr>
          <w:p w14:paraId="1C9B4DA0"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25</w:t>
            </w:r>
          </w:p>
        </w:tc>
        <w:tc>
          <w:tcPr>
            <w:tcW w:w="2126" w:type="dxa"/>
            <w:noWrap/>
            <w:vAlign w:val="center"/>
          </w:tcPr>
          <w:p w14:paraId="0CFDA46E"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mgolo</w:t>
            </w:r>
          </w:p>
        </w:tc>
        <w:tc>
          <w:tcPr>
            <w:tcW w:w="6096" w:type="dxa"/>
            <w:vAlign w:val="center"/>
          </w:tcPr>
          <w:p w14:paraId="7999D75D"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Trữ lượng gỗ của lô (m3)</w:t>
            </w:r>
          </w:p>
        </w:tc>
      </w:tr>
      <w:tr w:rsidR="000F6186" w:rsidRPr="000F6186" w14:paraId="5C9DA8CE" w14:textId="77777777" w:rsidTr="00851C16">
        <w:trPr>
          <w:trHeight w:val="255"/>
        </w:trPr>
        <w:tc>
          <w:tcPr>
            <w:tcW w:w="1134" w:type="dxa"/>
            <w:noWrap/>
            <w:vAlign w:val="center"/>
          </w:tcPr>
          <w:p w14:paraId="6A92B6BA"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26</w:t>
            </w:r>
          </w:p>
        </w:tc>
        <w:tc>
          <w:tcPr>
            <w:tcW w:w="2126" w:type="dxa"/>
            <w:noWrap/>
            <w:vAlign w:val="center"/>
          </w:tcPr>
          <w:p w14:paraId="1978E2BA"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mtnlo</w:t>
            </w:r>
          </w:p>
        </w:tc>
        <w:tc>
          <w:tcPr>
            <w:tcW w:w="6096" w:type="dxa"/>
            <w:vAlign w:val="center"/>
          </w:tcPr>
          <w:p w14:paraId="4D9EB54A"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Số cây tre nứa của lô (1000 cây)</w:t>
            </w:r>
          </w:p>
        </w:tc>
      </w:tr>
      <w:tr w:rsidR="000F6186" w:rsidRPr="000F6186" w14:paraId="066FB8E7" w14:textId="77777777" w:rsidTr="00851C16">
        <w:trPr>
          <w:trHeight w:val="255"/>
        </w:trPr>
        <w:tc>
          <w:tcPr>
            <w:tcW w:w="1134" w:type="dxa"/>
            <w:noWrap/>
            <w:vAlign w:val="center"/>
          </w:tcPr>
          <w:p w14:paraId="2761C745"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27</w:t>
            </w:r>
          </w:p>
        </w:tc>
        <w:tc>
          <w:tcPr>
            <w:tcW w:w="2126" w:type="dxa"/>
            <w:noWrap/>
            <w:vAlign w:val="center"/>
          </w:tcPr>
          <w:p w14:paraId="6D267323"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lapdia</w:t>
            </w:r>
          </w:p>
        </w:tc>
        <w:tc>
          <w:tcPr>
            <w:tcW w:w="6096" w:type="dxa"/>
            <w:vAlign w:val="center"/>
          </w:tcPr>
          <w:p w14:paraId="771BF415"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Mã số điều kiện lập địa</w:t>
            </w:r>
          </w:p>
        </w:tc>
      </w:tr>
      <w:tr w:rsidR="000F6186" w:rsidRPr="000F6186" w14:paraId="223AF767" w14:textId="77777777" w:rsidTr="00851C16">
        <w:trPr>
          <w:trHeight w:val="255"/>
        </w:trPr>
        <w:tc>
          <w:tcPr>
            <w:tcW w:w="1134" w:type="dxa"/>
            <w:noWrap/>
            <w:vAlign w:val="center"/>
          </w:tcPr>
          <w:p w14:paraId="07151F5B"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28</w:t>
            </w:r>
          </w:p>
        </w:tc>
        <w:tc>
          <w:tcPr>
            <w:tcW w:w="2126" w:type="dxa"/>
            <w:noWrap/>
            <w:vAlign w:val="center"/>
          </w:tcPr>
          <w:p w14:paraId="5060AAB1"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malr3</w:t>
            </w:r>
          </w:p>
        </w:tc>
        <w:tc>
          <w:tcPr>
            <w:tcW w:w="6096" w:type="dxa"/>
            <w:vAlign w:val="center"/>
          </w:tcPr>
          <w:p w14:paraId="278130D4"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Mã số 3 loại rừng</w:t>
            </w:r>
          </w:p>
        </w:tc>
      </w:tr>
      <w:tr w:rsidR="000F6186" w:rsidRPr="000F6186" w14:paraId="0BBE3A00" w14:textId="77777777" w:rsidTr="00851C16">
        <w:trPr>
          <w:trHeight w:val="255"/>
        </w:trPr>
        <w:tc>
          <w:tcPr>
            <w:tcW w:w="1134" w:type="dxa"/>
            <w:noWrap/>
            <w:vAlign w:val="center"/>
          </w:tcPr>
          <w:p w14:paraId="4B3201B6"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29</w:t>
            </w:r>
          </w:p>
        </w:tc>
        <w:tc>
          <w:tcPr>
            <w:tcW w:w="2126" w:type="dxa"/>
            <w:noWrap/>
            <w:vAlign w:val="center"/>
          </w:tcPr>
          <w:p w14:paraId="58786E0B"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mdsd</w:t>
            </w:r>
          </w:p>
        </w:tc>
        <w:tc>
          <w:tcPr>
            <w:tcW w:w="6096" w:type="dxa"/>
            <w:vAlign w:val="center"/>
          </w:tcPr>
          <w:p w14:paraId="1F228E6A"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Mục đích sử dụng</w:t>
            </w:r>
          </w:p>
        </w:tc>
      </w:tr>
      <w:tr w:rsidR="000F6186" w:rsidRPr="000F6186" w14:paraId="2F45ED70" w14:textId="77777777" w:rsidTr="00851C16">
        <w:trPr>
          <w:trHeight w:val="255"/>
        </w:trPr>
        <w:tc>
          <w:tcPr>
            <w:tcW w:w="1134" w:type="dxa"/>
            <w:noWrap/>
            <w:vAlign w:val="center"/>
          </w:tcPr>
          <w:p w14:paraId="1BC3BC0A"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30</w:t>
            </w:r>
          </w:p>
        </w:tc>
        <w:tc>
          <w:tcPr>
            <w:tcW w:w="2126" w:type="dxa"/>
            <w:noWrap/>
            <w:vAlign w:val="center"/>
          </w:tcPr>
          <w:p w14:paraId="3F117B4A"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mamdsd</w:t>
            </w:r>
          </w:p>
        </w:tc>
        <w:tc>
          <w:tcPr>
            <w:tcW w:w="6096" w:type="dxa"/>
            <w:vAlign w:val="center"/>
          </w:tcPr>
          <w:p w14:paraId="1CB38D71"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Mã số mục đích sử dụng</w:t>
            </w:r>
          </w:p>
        </w:tc>
      </w:tr>
      <w:tr w:rsidR="000F6186" w:rsidRPr="000F6186" w14:paraId="6038EA1A" w14:textId="77777777" w:rsidTr="00851C16">
        <w:trPr>
          <w:trHeight w:val="255"/>
        </w:trPr>
        <w:tc>
          <w:tcPr>
            <w:tcW w:w="1134" w:type="dxa"/>
            <w:noWrap/>
            <w:vAlign w:val="center"/>
          </w:tcPr>
          <w:p w14:paraId="28B29CCF"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31</w:t>
            </w:r>
          </w:p>
        </w:tc>
        <w:tc>
          <w:tcPr>
            <w:tcW w:w="2126" w:type="dxa"/>
            <w:noWrap/>
            <w:vAlign w:val="center"/>
          </w:tcPr>
          <w:p w14:paraId="673670BD"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dtuong</w:t>
            </w:r>
          </w:p>
        </w:tc>
        <w:tc>
          <w:tcPr>
            <w:tcW w:w="6096" w:type="dxa"/>
            <w:vAlign w:val="center"/>
          </w:tcPr>
          <w:p w14:paraId="2E8FDDB3"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Mã số đối tượng sử dụng</w:t>
            </w:r>
          </w:p>
        </w:tc>
      </w:tr>
      <w:tr w:rsidR="000F6186" w:rsidRPr="000F6186" w14:paraId="03DD5D04" w14:textId="77777777" w:rsidTr="00851C16">
        <w:trPr>
          <w:trHeight w:val="255"/>
        </w:trPr>
        <w:tc>
          <w:tcPr>
            <w:tcW w:w="1134" w:type="dxa"/>
            <w:noWrap/>
            <w:vAlign w:val="center"/>
          </w:tcPr>
          <w:p w14:paraId="0279CBA1"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32</w:t>
            </w:r>
          </w:p>
        </w:tc>
        <w:tc>
          <w:tcPr>
            <w:tcW w:w="2126" w:type="dxa"/>
            <w:noWrap/>
            <w:vAlign w:val="center"/>
          </w:tcPr>
          <w:p w14:paraId="15858D59"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churung</w:t>
            </w:r>
          </w:p>
        </w:tc>
        <w:tc>
          <w:tcPr>
            <w:tcW w:w="6096" w:type="dxa"/>
            <w:vAlign w:val="center"/>
          </w:tcPr>
          <w:p w14:paraId="3F8C491B"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Tên chủ rừng</w:t>
            </w:r>
          </w:p>
        </w:tc>
      </w:tr>
      <w:tr w:rsidR="000F6186" w:rsidRPr="000F6186" w14:paraId="5F680D10" w14:textId="77777777" w:rsidTr="00851C16">
        <w:trPr>
          <w:trHeight w:val="255"/>
        </w:trPr>
        <w:tc>
          <w:tcPr>
            <w:tcW w:w="1134" w:type="dxa"/>
            <w:noWrap/>
            <w:vAlign w:val="center"/>
          </w:tcPr>
          <w:p w14:paraId="5E460B83"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33</w:t>
            </w:r>
          </w:p>
        </w:tc>
        <w:tc>
          <w:tcPr>
            <w:tcW w:w="2126" w:type="dxa"/>
            <w:noWrap/>
            <w:vAlign w:val="center"/>
          </w:tcPr>
          <w:p w14:paraId="40348F1C"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machur</w:t>
            </w:r>
          </w:p>
        </w:tc>
        <w:tc>
          <w:tcPr>
            <w:tcW w:w="6096" w:type="dxa"/>
            <w:vAlign w:val="center"/>
          </w:tcPr>
          <w:p w14:paraId="3B62FBF0"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Mã số của chủ rừng</w:t>
            </w:r>
          </w:p>
        </w:tc>
      </w:tr>
      <w:tr w:rsidR="000F6186" w:rsidRPr="000F6186" w14:paraId="09F1879F" w14:textId="77777777" w:rsidTr="00851C16">
        <w:trPr>
          <w:trHeight w:val="255"/>
        </w:trPr>
        <w:tc>
          <w:tcPr>
            <w:tcW w:w="1134" w:type="dxa"/>
            <w:noWrap/>
            <w:vAlign w:val="center"/>
          </w:tcPr>
          <w:p w14:paraId="35CA07B7"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34</w:t>
            </w:r>
          </w:p>
        </w:tc>
        <w:tc>
          <w:tcPr>
            <w:tcW w:w="2126" w:type="dxa"/>
            <w:noWrap/>
            <w:vAlign w:val="center"/>
          </w:tcPr>
          <w:p w14:paraId="2296B659"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trchap</w:t>
            </w:r>
          </w:p>
        </w:tc>
        <w:tc>
          <w:tcPr>
            <w:tcW w:w="6096" w:type="dxa"/>
            <w:vAlign w:val="center"/>
          </w:tcPr>
          <w:p w14:paraId="0ADE3706"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Mã số tình trạng tranh chấp</w:t>
            </w:r>
          </w:p>
        </w:tc>
      </w:tr>
      <w:tr w:rsidR="000F6186" w:rsidRPr="000F6186" w14:paraId="190BE1A7" w14:textId="77777777" w:rsidTr="00851C16">
        <w:trPr>
          <w:trHeight w:val="255"/>
        </w:trPr>
        <w:tc>
          <w:tcPr>
            <w:tcW w:w="1134" w:type="dxa"/>
            <w:noWrap/>
            <w:vAlign w:val="center"/>
          </w:tcPr>
          <w:p w14:paraId="11EC9935"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35</w:t>
            </w:r>
          </w:p>
        </w:tc>
        <w:tc>
          <w:tcPr>
            <w:tcW w:w="2126" w:type="dxa"/>
            <w:noWrap/>
            <w:vAlign w:val="center"/>
          </w:tcPr>
          <w:p w14:paraId="3CBE53CE"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quyensd</w:t>
            </w:r>
          </w:p>
        </w:tc>
        <w:tc>
          <w:tcPr>
            <w:tcW w:w="6096" w:type="dxa"/>
            <w:vAlign w:val="center"/>
          </w:tcPr>
          <w:p w14:paraId="6CA1DF99"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Mã số tình trạng sử dụng</w:t>
            </w:r>
          </w:p>
        </w:tc>
      </w:tr>
      <w:tr w:rsidR="000F6186" w:rsidRPr="000F6186" w14:paraId="7EF72175" w14:textId="77777777" w:rsidTr="00851C16">
        <w:trPr>
          <w:trHeight w:val="255"/>
        </w:trPr>
        <w:tc>
          <w:tcPr>
            <w:tcW w:w="1134" w:type="dxa"/>
            <w:noWrap/>
            <w:vAlign w:val="center"/>
          </w:tcPr>
          <w:p w14:paraId="77DC7AE3"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36</w:t>
            </w:r>
          </w:p>
        </w:tc>
        <w:tc>
          <w:tcPr>
            <w:tcW w:w="2126" w:type="dxa"/>
            <w:noWrap/>
            <w:vAlign w:val="center"/>
          </w:tcPr>
          <w:p w14:paraId="606351A5"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thoihansd</w:t>
            </w:r>
          </w:p>
        </w:tc>
        <w:tc>
          <w:tcPr>
            <w:tcW w:w="6096" w:type="dxa"/>
            <w:vAlign w:val="center"/>
          </w:tcPr>
          <w:p w14:paraId="5D401875"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Năm hết hạn sử dụng đất</w:t>
            </w:r>
          </w:p>
        </w:tc>
      </w:tr>
      <w:tr w:rsidR="000F6186" w:rsidRPr="000F6186" w14:paraId="4EA08E7C" w14:textId="77777777" w:rsidTr="00851C16">
        <w:trPr>
          <w:trHeight w:val="255"/>
        </w:trPr>
        <w:tc>
          <w:tcPr>
            <w:tcW w:w="1134" w:type="dxa"/>
            <w:noWrap/>
            <w:vAlign w:val="center"/>
          </w:tcPr>
          <w:p w14:paraId="69CB875A"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37</w:t>
            </w:r>
          </w:p>
        </w:tc>
        <w:tc>
          <w:tcPr>
            <w:tcW w:w="2126" w:type="dxa"/>
            <w:noWrap/>
            <w:vAlign w:val="center"/>
          </w:tcPr>
          <w:p w14:paraId="40147FA8"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khoan</w:t>
            </w:r>
          </w:p>
        </w:tc>
        <w:tc>
          <w:tcPr>
            <w:tcW w:w="6096" w:type="dxa"/>
            <w:vAlign w:val="center"/>
          </w:tcPr>
          <w:p w14:paraId="6D722273"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Mã số tình trạng khoán</w:t>
            </w:r>
          </w:p>
        </w:tc>
      </w:tr>
      <w:tr w:rsidR="000F6186" w:rsidRPr="000F6186" w14:paraId="1F1EF863" w14:textId="77777777" w:rsidTr="00851C16">
        <w:trPr>
          <w:trHeight w:val="255"/>
        </w:trPr>
        <w:tc>
          <w:tcPr>
            <w:tcW w:w="1134" w:type="dxa"/>
            <w:noWrap/>
            <w:vAlign w:val="center"/>
          </w:tcPr>
          <w:p w14:paraId="00871CDE"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38</w:t>
            </w:r>
          </w:p>
        </w:tc>
        <w:tc>
          <w:tcPr>
            <w:tcW w:w="2126" w:type="dxa"/>
            <w:noWrap/>
            <w:vAlign w:val="center"/>
          </w:tcPr>
          <w:p w14:paraId="5A6B20C0"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nqh</w:t>
            </w:r>
          </w:p>
        </w:tc>
        <w:tc>
          <w:tcPr>
            <w:tcW w:w="6096" w:type="dxa"/>
            <w:vAlign w:val="center"/>
          </w:tcPr>
          <w:p w14:paraId="5AD4571E"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Mã số tình trạng ngoài quy hoạch</w:t>
            </w:r>
          </w:p>
        </w:tc>
      </w:tr>
      <w:tr w:rsidR="000F6186" w:rsidRPr="000F6186" w14:paraId="25BE96E2" w14:textId="77777777" w:rsidTr="00851C16">
        <w:trPr>
          <w:trHeight w:val="255"/>
        </w:trPr>
        <w:tc>
          <w:tcPr>
            <w:tcW w:w="1134" w:type="dxa"/>
            <w:noWrap/>
            <w:vAlign w:val="center"/>
          </w:tcPr>
          <w:p w14:paraId="022BA351"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lastRenderedPageBreak/>
              <w:t>39</w:t>
            </w:r>
          </w:p>
        </w:tc>
        <w:tc>
          <w:tcPr>
            <w:tcW w:w="2126" w:type="dxa"/>
            <w:noWrap/>
            <w:vAlign w:val="center"/>
          </w:tcPr>
          <w:p w14:paraId="5F251A7D"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nguoink</w:t>
            </w:r>
          </w:p>
        </w:tc>
        <w:tc>
          <w:tcPr>
            <w:tcW w:w="6096" w:type="dxa"/>
            <w:vAlign w:val="center"/>
          </w:tcPr>
          <w:p w14:paraId="2D7612DE"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Tên người nhận khoán</w:t>
            </w:r>
          </w:p>
        </w:tc>
      </w:tr>
      <w:tr w:rsidR="000F6186" w:rsidRPr="000F6186" w14:paraId="1740740A" w14:textId="77777777" w:rsidTr="00851C16">
        <w:trPr>
          <w:trHeight w:val="255"/>
        </w:trPr>
        <w:tc>
          <w:tcPr>
            <w:tcW w:w="1134" w:type="dxa"/>
            <w:noWrap/>
            <w:vAlign w:val="center"/>
          </w:tcPr>
          <w:p w14:paraId="1BAF137A"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40</w:t>
            </w:r>
          </w:p>
        </w:tc>
        <w:tc>
          <w:tcPr>
            <w:tcW w:w="2126" w:type="dxa"/>
            <w:noWrap/>
            <w:vAlign w:val="center"/>
          </w:tcPr>
          <w:p w14:paraId="268AEBB7"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nguoitrch</w:t>
            </w:r>
          </w:p>
        </w:tc>
        <w:tc>
          <w:tcPr>
            <w:tcW w:w="6096" w:type="dxa"/>
            <w:vAlign w:val="center"/>
          </w:tcPr>
          <w:p w14:paraId="3A818E64"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Tên người tranh chấp</w:t>
            </w:r>
          </w:p>
        </w:tc>
      </w:tr>
      <w:tr w:rsidR="000F6186" w:rsidRPr="000F6186" w14:paraId="624A409F" w14:textId="77777777" w:rsidTr="00851C16">
        <w:trPr>
          <w:trHeight w:val="255"/>
        </w:trPr>
        <w:tc>
          <w:tcPr>
            <w:tcW w:w="1134" w:type="dxa"/>
            <w:noWrap/>
            <w:vAlign w:val="center"/>
          </w:tcPr>
          <w:p w14:paraId="1EB051B7"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41</w:t>
            </w:r>
          </w:p>
        </w:tc>
        <w:tc>
          <w:tcPr>
            <w:tcW w:w="2126" w:type="dxa"/>
            <w:noWrap/>
            <w:vAlign w:val="center"/>
          </w:tcPr>
          <w:p w14:paraId="6D3BA827"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mangnk</w:t>
            </w:r>
          </w:p>
        </w:tc>
        <w:tc>
          <w:tcPr>
            <w:tcW w:w="6096" w:type="dxa"/>
            <w:vAlign w:val="center"/>
          </w:tcPr>
          <w:p w14:paraId="24AED5BC"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Mã số người nhận khoán</w:t>
            </w:r>
          </w:p>
        </w:tc>
      </w:tr>
      <w:tr w:rsidR="000F6186" w:rsidRPr="000F6186" w14:paraId="3D812B9C" w14:textId="77777777" w:rsidTr="00851C16">
        <w:trPr>
          <w:trHeight w:val="255"/>
        </w:trPr>
        <w:tc>
          <w:tcPr>
            <w:tcW w:w="1134" w:type="dxa"/>
            <w:noWrap/>
            <w:vAlign w:val="center"/>
          </w:tcPr>
          <w:p w14:paraId="559DFDDC"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42</w:t>
            </w:r>
          </w:p>
        </w:tc>
        <w:tc>
          <w:tcPr>
            <w:tcW w:w="2126" w:type="dxa"/>
            <w:noWrap/>
            <w:vAlign w:val="center"/>
          </w:tcPr>
          <w:p w14:paraId="2920C28E"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mangtrch</w:t>
            </w:r>
          </w:p>
        </w:tc>
        <w:tc>
          <w:tcPr>
            <w:tcW w:w="6096" w:type="dxa"/>
            <w:vAlign w:val="center"/>
          </w:tcPr>
          <w:p w14:paraId="68D48F0F"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Mã số người tranh chấp</w:t>
            </w:r>
          </w:p>
        </w:tc>
      </w:tr>
      <w:tr w:rsidR="000F6186" w:rsidRPr="000F6186" w14:paraId="3380C55A" w14:textId="77777777" w:rsidTr="00851C16">
        <w:trPr>
          <w:trHeight w:val="255"/>
        </w:trPr>
        <w:tc>
          <w:tcPr>
            <w:tcW w:w="1134" w:type="dxa"/>
            <w:noWrap/>
            <w:vAlign w:val="center"/>
          </w:tcPr>
          <w:p w14:paraId="1F72CE80"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43</w:t>
            </w:r>
          </w:p>
        </w:tc>
        <w:tc>
          <w:tcPr>
            <w:tcW w:w="2126" w:type="dxa"/>
            <w:noWrap/>
            <w:vAlign w:val="center"/>
          </w:tcPr>
          <w:p w14:paraId="1268BB47"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ngsinh</w:t>
            </w:r>
          </w:p>
        </w:tc>
        <w:tc>
          <w:tcPr>
            <w:tcW w:w="6096" w:type="dxa"/>
            <w:vAlign w:val="center"/>
          </w:tcPr>
          <w:p w14:paraId="56E53DCD"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Mã số tình trạng nguyên sinh</w:t>
            </w:r>
          </w:p>
        </w:tc>
      </w:tr>
      <w:tr w:rsidR="000F6186" w:rsidRPr="000F6186" w14:paraId="01FE0655" w14:textId="77777777" w:rsidTr="00851C16">
        <w:trPr>
          <w:trHeight w:val="255"/>
        </w:trPr>
        <w:tc>
          <w:tcPr>
            <w:tcW w:w="1134" w:type="dxa"/>
            <w:noWrap/>
            <w:vAlign w:val="center"/>
          </w:tcPr>
          <w:p w14:paraId="6E1FEC67"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44</w:t>
            </w:r>
          </w:p>
        </w:tc>
        <w:tc>
          <w:tcPr>
            <w:tcW w:w="2126" w:type="dxa"/>
            <w:noWrap/>
            <w:vAlign w:val="center"/>
          </w:tcPr>
          <w:p w14:paraId="59BD1C09"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Kd</w:t>
            </w:r>
          </w:p>
        </w:tc>
        <w:tc>
          <w:tcPr>
            <w:tcW w:w="6096" w:type="dxa"/>
            <w:vAlign w:val="center"/>
          </w:tcPr>
          <w:p w14:paraId="46E95F68"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Toạ độ X (mét từ kinh tuyến trục)</w:t>
            </w:r>
          </w:p>
        </w:tc>
      </w:tr>
      <w:tr w:rsidR="000F6186" w:rsidRPr="000F6186" w14:paraId="4B54B9D6" w14:textId="77777777" w:rsidTr="00851C16">
        <w:trPr>
          <w:trHeight w:val="255"/>
        </w:trPr>
        <w:tc>
          <w:tcPr>
            <w:tcW w:w="1134" w:type="dxa"/>
            <w:noWrap/>
            <w:vAlign w:val="center"/>
          </w:tcPr>
          <w:p w14:paraId="09458D6D"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45</w:t>
            </w:r>
          </w:p>
        </w:tc>
        <w:tc>
          <w:tcPr>
            <w:tcW w:w="2126" w:type="dxa"/>
            <w:noWrap/>
            <w:vAlign w:val="center"/>
          </w:tcPr>
          <w:p w14:paraId="4C4F37F6"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Vd</w:t>
            </w:r>
          </w:p>
        </w:tc>
        <w:tc>
          <w:tcPr>
            <w:tcW w:w="6096" w:type="dxa"/>
            <w:vAlign w:val="center"/>
          </w:tcPr>
          <w:p w14:paraId="1622AD08"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Toạ độ Y (mét từ xích đạo)</w:t>
            </w:r>
          </w:p>
        </w:tc>
      </w:tr>
      <w:tr w:rsidR="000F6186" w:rsidRPr="000F6186" w14:paraId="1C46BA67" w14:textId="77777777" w:rsidTr="00851C16">
        <w:trPr>
          <w:trHeight w:val="255"/>
        </w:trPr>
        <w:tc>
          <w:tcPr>
            <w:tcW w:w="1134" w:type="dxa"/>
            <w:noWrap/>
            <w:vAlign w:val="center"/>
          </w:tcPr>
          <w:p w14:paraId="0C6A2DD9"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46</w:t>
            </w:r>
          </w:p>
        </w:tc>
        <w:tc>
          <w:tcPr>
            <w:tcW w:w="2126" w:type="dxa"/>
            <w:noWrap/>
            <w:vAlign w:val="center"/>
          </w:tcPr>
          <w:p w14:paraId="606D8EE9"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Capkd</w:t>
            </w:r>
          </w:p>
        </w:tc>
        <w:tc>
          <w:tcPr>
            <w:tcW w:w="6096" w:type="dxa"/>
            <w:vAlign w:val="center"/>
          </w:tcPr>
          <w:p w14:paraId="66105982"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Cấp kinh độ</w:t>
            </w:r>
          </w:p>
        </w:tc>
      </w:tr>
      <w:tr w:rsidR="000F6186" w:rsidRPr="000F6186" w14:paraId="2C096405" w14:textId="77777777" w:rsidTr="00851C16">
        <w:trPr>
          <w:trHeight w:val="255"/>
        </w:trPr>
        <w:tc>
          <w:tcPr>
            <w:tcW w:w="1134" w:type="dxa"/>
            <w:noWrap/>
            <w:vAlign w:val="center"/>
          </w:tcPr>
          <w:p w14:paraId="6069C3A7"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47</w:t>
            </w:r>
          </w:p>
        </w:tc>
        <w:tc>
          <w:tcPr>
            <w:tcW w:w="2126" w:type="dxa"/>
            <w:noWrap/>
            <w:vAlign w:val="center"/>
          </w:tcPr>
          <w:p w14:paraId="5483CD63"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Capvd</w:t>
            </w:r>
          </w:p>
        </w:tc>
        <w:tc>
          <w:tcPr>
            <w:tcW w:w="6096" w:type="dxa"/>
            <w:vAlign w:val="center"/>
          </w:tcPr>
          <w:p w14:paraId="5F6B2222"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Cấp vĩ độ</w:t>
            </w:r>
          </w:p>
        </w:tc>
      </w:tr>
      <w:tr w:rsidR="000F6186" w:rsidRPr="000F6186" w14:paraId="4401A0EA" w14:textId="77777777" w:rsidTr="00851C16">
        <w:trPr>
          <w:trHeight w:val="255"/>
        </w:trPr>
        <w:tc>
          <w:tcPr>
            <w:tcW w:w="1134" w:type="dxa"/>
            <w:noWrap/>
            <w:vAlign w:val="center"/>
          </w:tcPr>
          <w:p w14:paraId="7F4EDC58"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48</w:t>
            </w:r>
          </w:p>
        </w:tc>
        <w:tc>
          <w:tcPr>
            <w:tcW w:w="2126" w:type="dxa"/>
            <w:noWrap/>
            <w:vAlign w:val="center"/>
          </w:tcPr>
          <w:p w14:paraId="0F681595"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locu</w:t>
            </w:r>
          </w:p>
        </w:tc>
        <w:tc>
          <w:tcPr>
            <w:tcW w:w="6096" w:type="dxa"/>
            <w:vAlign w:val="center"/>
          </w:tcPr>
          <w:p w14:paraId="2710A11D"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Tên lô lúc kiểm kê ở xã</w:t>
            </w:r>
          </w:p>
        </w:tc>
      </w:tr>
      <w:tr w:rsidR="000F6186" w:rsidRPr="000F6186" w14:paraId="7001BDDB" w14:textId="77777777" w:rsidTr="00851C16">
        <w:trPr>
          <w:trHeight w:val="255"/>
        </w:trPr>
        <w:tc>
          <w:tcPr>
            <w:tcW w:w="1134" w:type="dxa"/>
            <w:noWrap/>
            <w:vAlign w:val="center"/>
          </w:tcPr>
          <w:p w14:paraId="0D870083"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49</w:t>
            </w:r>
          </w:p>
        </w:tc>
        <w:tc>
          <w:tcPr>
            <w:tcW w:w="2126" w:type="dxa"/>
            <w:noWrap/>
            <w:vAlign w:val="center"/>
          </w:tcPr>
          <w:p w14:paraId="0F2B4A5B"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vitrithua</w:t>
            </w:r>
          </w:p>
        </w:tc>
        <w:tc>
          <w:tcPr>
            <w:tcW w:w="6096" w:type="dxa"/>
            <w:vAlign w:val="center"/>
          </w:tcPr>
          <w:p w14:paraId="0AD03158"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Vị trí thửa so với thực địa (Mục V phụ lục 1)</w:t>
            </w:r>
          </w:p>
        </w:tc>
      </w:tr>
      <w:tr w:rsidR="000F6186" w:rsidRPr="000F6186" w14:paraId="47B03AB6" w14:textId="77777777" w:rsidTr="00851C16">
        <w:trPr>
          <w:trHeight w:val="255"/>
        </w:trPr>
        <w:tc>
          <w:tcPr>
            <w:tcW w:w="1134" w:type="dxa"/>
            <w:noWrap/>
            <w:vAlign w:val="center"/>
          </w:tcPr>
          <w:p w14:paraId="0DDD5FF1"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50</w:t>
            </w:r>
          </w:p>
        </w:tc>
        <w:tc>
          <w:tcPr>
            <w:tcW w:w="2126" w:type="dxa"/>
            <w:noWrap/>
            <w:vAlign w:val="center"/>
          </w:tcPr>
          <w:p w14:paraId="00B64AE4"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tinh</w:t>
            </w:r>
          </w:p>
        </w:tc>
        <w:tc>
          <w:tcPr>
            <w:tcW w:w="6096" w:type="dxa"/>
            <w:vAlign w:val="center"/>
          </w:tcPr>
          <w:p w14:paraId="6C63B1FD"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Tên tỉnh theo quy định của Tổng cục Thống kê</w:t>
            </w:r>
          </w:p>
        </w:tc>
      </w:tr>
      <w:tr w:rsidR="000F6186" w:rsidRPr="000F6186" w14:paraId="74DAE983" w14:textId="77777777" w:rsidTr="00851C16">
        <w:trPr>
          <w:trHeight w:val="255"/>
        </w:trPr>
        <w:tc>
          <w:tcPr>
            <w:tcW w:w="1134" w:type="dxa"/>
            <w:noWrap/>
            <w:vAlign w:val="center"/>
          </w:tcPr>
          <w:p w14:paraId="4EC92A9D"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51</w:t>
            </w:r>
          </w:p>
        </w:tc>
        <w:tc>
          <w:tcPr>
            <w:tcW w:w="2126" w:type="dxa"/>
            <w:noWrap/>
            <w:vAlign w:val="center"/>
          </w:tcPr>
          <w:p w14:paraId="1674A25A"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huyen</w:t>
            </w:r>
          </w:p>
        </w:tc>
        <w:tc>
          <w:tcPr>
            <w:tcW w:w="6096" w:type="dxa"/>
            <w:vAlign w:val="center"/>
          </w:tcPr>
          <w:p w14:paraId="13851DF5"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Tên huyện theo quy định của Tổng cục Thống kê</w:t>
            </w:r>
          </w:p>
        </w:tc>
      </w:tr>
    </w:tbl>
    <w:p w14:paraId="0D3D388F" w14:textId="77777777" w:rsidR="000F6186" w:rsidRPr="000F6186" w:rsidRDefault="000F6186" w:rsidP="00B159C4">
      <w:pPr>
        <w:rPr>
          <w:rFonts w:asciiTheme="majorHAnsi" w:eastAsia="Calibri" w:hAnsiTheme="majorHAnsi" w:cstheme="majorHAnsi"/>
          <w:sz w:val="24"/>
          <w:szCs w:val="24"/>
          <w:lang w:val="en-US"/>
        </w:rPr>
      </w:pPr>
    </w:p>
    <w:p w14:paraId="00AF8412" w14:textId="77777777" w:rsidR="000F6186" w:rsidRPr="00C459D3"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b/>
          <w:i/>
          <w:sz w:val="24"/>
          <w:szCs w:val="24"/>
          <w:lang w:val="en-US"/>
        </w:rPr>
        <w:t>1.2.</w:t>
      </w:r>
      <w:r w:rsidR="009D4686" w:rsidRPr="00C459D3">
        <w:rPr>
          <w:rFonts w:asciiTheme="majorHAnsi" w:eastAsia="Calibri" w:hAnsiTheme="majorHAnsi" w:cstheme="majorHAnsi"/>
          <w:b/>
          <w:i/>
          <w:sz w:val="24"/>
          <w:szCs w:val="24"/>
          <w:lang w:val="en-US"/>
        </w:rPr>
        <w:t>2</w:t>
      </w:r>
      <w:r w:rsidRPr="000F6186">
        <w:rPr>
          <w:rFonts w:asciiTheme="majorHAnsi" w:eastAsia="Calibri" w:hAnsiTheme="majorHAnsi" w:cstheme="majorHAnsi"/>
          <w:b/>
          <w:i/>
          <w:sz w:val="24"/>
          <w:szCs w:val="24"/>
          <w:lang w:val="en-US"/>
        </w:rPr>
        <w:t xml:space="preserve"> Dữ liệu TNR 2016</w:t>
      </w:r>
    </w:p>
    <w:p w14:paraId="686A49E7"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 xml:space="preserve">Là dữ liệu trên nền Dữ liệu điều tra kiểm kê rừng (NFIS2); bao gồm: 6.427 xã, </w:t>
      </w:r>
      <w:r w:rsidRPr="000F6186">
        <w:rPr>
          <w:rFonts w:asciiTheme="majorHAnsi" w:eastAsia="Calibri" w:hAnsiTheme="majorHAnsi" w:cstheme="majorHAnsi"/>
          <w:sz w:val="24"/>
          <w:szCs w:val="24"/>
        </w:rPr>
        <w:t xml:space="preserve">550 huyện có rừng của </w:t>
      </w:r>
      <w:r w:rsidRPr="000F6186">
        <w:rPr>
          <w:rFonts w:asciiTheme="majorHAnsi" w:eastAsia="Calibri" w:hAnsiTheme="majorHAnsi" w:cstheme="majorHAnsi"/>
          <w:sz w:val="24"/>
          <w:szCs w:val="24"/>
          <w:lang w:val="en-US"/>
        </w:rPr>
        <w:t>6</w:t>
      </w:r>
      <w:r w:rsidRPr="000F6186">
        <w:rPr>
          <w:rFonts w:asciiTheme="majorHAnsi" w:eastAsia="Calibri" w:hAnsiTheme="majorHAnsi" w:cstheme="majorHAnsi"/>
          <w:sz w:val="24"/>
          <w:szCs w:val="24"/>
        </w:rPr>
        <w:t>0 tỉnh</w:t>
      </w:r>
      <w:r w:rsidRPr="000F6186">
        <w:rPr>
          <w:rFonts w:asciiTheme="majorHAnsi" w:eastAsia="Calibri" w:hAnsiTheme="majorHAnsi" w:cstheme="majorHAnsi"/>
          <w:sz w:val="24"/>
          <w:szCs w:val="24"/>
          <w:lang w:val="en-US"/>
        </w:rPr>
        <w:t xml:space="preserve"> (trong đó: 40 tỉnh sử dụng </w:t>
      </w:r>
      <w:r w:rsidRPr="000F6186">
        <w:rPr>
          <w:rFonts w:asciiTheme="majorHAnsi" w:eastAsia="Calibri" w:hAnsiTheme="majorHAnsi" w:cstheme="majorHAnsi"/>
          <w:sz w:val="24"/>
          <w:szCs w:val="24"/>
        </w:rPr>
        <w:t xml:space="preserve">phần mềm </w:t>
      </w:r>
      <w:r w:rsidRPr="000F6186">
        <w:rPr>
          <w:rFonts w:asciiTheme="majorHAnsi" w:eastAsia="Calibri" w:hAnsiTheme="majorHAnsi" w:cstheme="majorHAnsi"/>
          <w:sz w:val="24"/>
          <w:szCs w:val="24"/>
          <w:lang w:val="en-US"/>
        </w:rPr>
        <w:t>cập nhật diễn biến rừng FRMS</w:t>
      </w:r>
      <w:r w:rsidRPr="000F6186">
        <w:rPr>
          <w:rFonts w:asciiTheme="majorHAnsi" w:eastAsia="Calibri" w:hAnsiTheme="majorHAnsi" w:cstheme="majorHAnsi"/>
          <w:sz w:val="24"/>
          <w:szCs w:val="24"/>
        </w:rPr>
        <w:t xml:space="preserve"> (xem </w:t>
      </w:r>
      <w:r w:rsidRPr="000F6186">
        <w:rPr>
          <w:rFonts w:asciiTheme="majorHAnsi" w:eastAsia="Calibri" w:hAnsiTheme="majorHAnsi" w:cstheme="majorHAnsi"/>
          <w:sz w:val="24"/>
          <w:szCs w:val="24"/>
          <w:lang w:val="en-US"/>
        </w:rPr>
        <w:t>Quy trình cập nhật diễn biến tại M</w:t>
      </w:r>
      <w:r w:rsidRPr="000F6186">
        <w:rPr>
          <w:rFonts w:asciiTheme="majorHAnsi" w:eastAsia="Calibri" w:hAnsiTheme="majorHAnsi" w:cstheme="majorHAnsi"/>
          <w:sz w:val="24"/>
          <w:szCs w:val="24"/>
        </w:rPr>
        <w:t>ục III)</w:t>
      </w:r>
      <w:r w:rsidRPr="000F6186">
        <w:rPr>
          <w:rFonts w:asciiTheme="majorHAnsi" w:eastAsia="Calibri" w:hAnsiTheme="majorHAnsi" w:cstheme="majorHAnsi"/>
          <w:sz w:val="24"/>
          <w:szCs w:val="24"/>
          <w:lang w:val="en-US"/>
        </w:rPr>
        <w:t>, 20 tỉnh sử dụng kết quả điều tra kiểm kê rừng) và được đóng gói thành bộ dữ liệu tĩnh. Dữ liệu này được Bộ Nông nghiệp và PTNT phê duyệt tại Quyết định số: 1819/QĐ-BNN-TCLN ngày 16/5/2017 về Công bố hiện trạng rừng toàn quốc năm 2016.</w:t>
      </w:r>
    </w:p>
    <w:p w14:paraId="50A218EE"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b/>
          <w:i/>
          <w:sz w:val="24"/>
          <w:szCs w:val="24"/>
          <w:lang w:val="en-US"/>
        </w:rPr>
        <w:t>1.</w:t>
      </w:r>
      <w:r w:rsidR="009D4686" w:rsidRPr="00C459D3">
        <w:rPr>
          <w:rFonts w:asciiTheme="majorHAnsi" w:eastAsia="Calibri" w:hAnsiTheme="majorHAnsi" w:cstheme="majorHAnsi"/>
          <w:b/>
          <w:i/>
          <w:sz w:val="24"/>
          <w:szCs w:val="24"/>
          <w:lang w:val="en-US"/>
        </w:rPr>
        <w:t>2.</w:t>
      </w:r>
      <w:r w:rsidRPr="000F6186">
        <w:rPr>
          <w:rFonts w:asciiTheme="majorHAnsi" w:eastAsia="Calibri" w:hAnsiTheme="majorHAnsi" w:cstheme="majorHAnsi"/>
          <w:b/>
          <w:i/>
          <w:sz w:val="24"/>
          <w:szCs w:val="24"/>
          <w:lang w:val="en-US"/>
        </w:rPr>
        <w:t>3 Dữ liệu TNR 2017</w:t>
      </w:r>
    </w:p>
    <w:p w14:paraId="75A34AFC"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 xml:space="preserve">Là dữ liệu trên nền Dữ liệu TNR 2016; bao gồm: 6.603 xã, </w:t>
      </w:r>
      <w:r w:rsidRPr="000F6186">
        <w:rPr>
          <w:rFonts w:asciiTheme="majorHAnsi" w:eastAsia="Calibri" w:hAnsiTheme="majorHAnsi" w:cstheme="majorHAnsi"/>
          <w:sz w:val="24"/>
          <w:szCs w:val="24"/>
        </w:rPr>
        <w:t>5</w:t>
      </w:r>
      <w:r w:rsidRPr="000F6186">
        <w:rPr>
          <w:rFonts w:asciiTheme="majorHAnsi" w:eastAsia="Calibri" w:hAnsiTheme="majorHAnsi" w:cstheme="majorHAnsi"/>
          <w:sz w:val="24"/>
          <w:szCs w:val="24"/>
          <w:lang w:val="en-US"/>
        </w:rPr>
        <w:t>47</w:t>
      </w:r>
      <w:r w:rsidRPr="000F6186">
        <w:rPr>
          <w:rFonts w:asciiTheme="majorHAnsi" w:eastAsia="Calibri" w:hAnsiTheme="majorHAnsi" w:cstheme="majorHAnsi"/>
          <w:sz w:val="24"/>
          <w:szCs w:val="24"/>
        </w:rPr>
        <w:t xml:space="preserve"> huyện có rừng của 60 tỉnh</w:t>
      </w:r>
      <w:r w:rsidRPr="000F6186">
        <w:rPr>
          <w:rFonts w:asciiTheme="majorHAnsi" w:eastAsia="Calibri" w:hAnsiTheme="majorHAnsi" w:cstheme="majorHAnsi"/>
          <w:sz w:val="24"/>
          <w:szCs w:val="24"/>
          <w:lang w:val="en-US"/>
        </w:rPr>
        <w:t xml:space="preserve"> (trong đó: 55 tỉnh sử dụng </w:t>
      </w:r>
      <w:r w:rsidRPr="000F6186">
        <w:rPr>
          <w:rFonts w:asciiTheme="majorHAnsi" w:eastAsia="Calibri" w:hAnsiTheme="majorHAnsi" w:cstheme="majorHAnsi"/>
          <w:sz w:val="24"/>
          <w:szCs w:val="24"/>
        </w:rPr>
        <w:t xml:space="preserve">phần mềm </w:t>
      </w:r>
      <w:r w:rsidRPr="000F6186">
        <w:rPr>
          <w:rFonts w:asciiTheme="majorHAnsi" w:eastAsia="Calibri" w:hAnsiTheme="majorHAnsi" w:cstheme="majorHAnsi"/>
          <w:sz w:val="24"/>
          <w:szCs w:val="24"/>
          <w:lang w:val="en-US"/>
        </w:rPr>
        <w:t>cập nhật diễn biến rừng FRMS</w:t>
      </w:r>
      <w:r w:rsidRPr="000F6186">
        <w:rPr>
          <w:rFonts w:asciiTheme="majorHAnsi" w:eastAsia="Calibri" w:hAnsiTheme="majorHAnsi" w:cstheme="majorHAnsi"/>
          <w:sz w:val="24"/>
          <w:szCs w:val="24"/>
        </w:rPr>
        <w:t xml:space="preserve"> (xem </w:t>
      </w:r>
      <w:r w:rsidRPr="000F6186">
        <w:rPr>
          <w:rFonts w:asciiTheme="majorHAnsi" w:eastAsia="Calibri" w:hAnsiTheme="majorHAnsi" w:cstheme="majorHAnsi"/>
          <w:sz w:val="24"/>
          <w:szCs w:val="24"/>
          <w:lang w:val="en-US"/>
        </w:rPr>
        <w:t>Quy trình cập nhật diễn biến tại M</w:t>
      </w:r>
      <w:r w:rsidRPr="000F6186">
        <w:rPr>
          <w:rFonts w:asciiTheme="majorHAnsi" w:eastAsia="Calibri" w:hAnsiTheme="majorHAnsi" w:cstheme="majorHAnsi"/>
          <w:sz w:val="24"/>
          <w:szCs w:val="24"/>
        </w:rPr>
        <w:t>ục III)</w:t>
      </w:r>
      <w:r w:rsidRPr="000F6186">
        <w:rPr>
          <w:rFonts w:asciiTheme="majorHAnsi" w:eastAsia="Calibri" w:hAnsiTheme="majorHAnsi" w:cstheme="majorHAnsi"/>
          <w:sz w:val="24"/>
          <w:szCs w:val="24"/>
          <w:lang w:val="en-US"/>
        </w:rPr>
        <w:t>, 5 tỉnh: Hà Nam, Bình Thuận, Quảng Nam, TP. Hồ Chí Minh và Kiên Giang không sử dụng Phần mềm để báo cáo) và được đóng gói thành bộ dữ liệu tĩnh. Dữ liệu này được Bộ Nông nghiệp và PTNT phê duyệt tại Quyết định số: 1187/QĐ-BNN-TCLN ngày 03/4/2018 về Công bố hiện trạng rừng toàn quốc năm 2017.</w:t>
      </w:r>
    </w:p>
    <w:p w14:paraId="14808E4D" w14:textId="77777777" w:rsidR="000F6186" w:rsidRPr="000F6186" w:rsidRDefault="009D4686" w:rsidP="00B159C4">
      <w:pPr>
        <w:rPr>
          <w:rFonts w:asciiTheme="majorHAnsi" w:eastAsia="Calibri" w:hAnsiTheme="majorHAnsi" w:cstheme="majorHAnsi"/>
          <w:sz w:val="24"/>
          <w:szCs w:val="24"/>
          <w:lang w:val="en-US"/>
        </w:rPr>
      </w:pPr>
      <w:r w:rsidRPr="00C459D3">
        <w:rPr>
          <w:rFonts w:asciiTheme="majorHAnsi" w:eastAsia="Calibri" w:hAnsiTheme="majorHAnsi" w:cstheme="majorHAnsi"/>
          <w:b/>
          <w:sz w:val="24"/>
          <w:szCs w:val="24"/>
          <w:lang w:val="en-US"/>
        </w:rPr>
        <w:t>1.2.4</w:t>
      </w:r>
      <w:r w:rsidR="000F6186" w:rsidRPr="000F6186">
        <w:rPr>
          <w:rFonts w:asciiTheme="majorHAnsi" w:eastAsia="Calibri" w:hAnsiTheme="majorHAnsi" w:cstheme="majorHAnsi"/>
          <w:b/>
          <w:sz w:val="24"/>
          <w:szCs w:val="24"/>
          <w:lang w:val="en-US"/>
        </w:rPr>
        <w:t xml:space="preserve"> Dữ liệu TNR đang cập nhật năm 2018</w:t>
      </w:r>
      <w:r w:rsidR="000F6186" w:rsidRPr="000F6186">
        <w:rPr>
          <w:rFonts w:asciiTheme="majorHAnsi" w:eastAsia="Calibri" w:hAnsiTheme="majorHAnsi" w:cstheme="majorHAnsi"/>
          <w:sz w:val="24"/>
          <w:szCs w:val="24"/>
          <w:lang w:val="en-US"/>
        </w:rPr>
        <w:t xml:space="preserve"> </w:t>
      </w:r>
    </w:p>
    <w:p w14:paraId="22DFD10E"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t xml:space="preserve">Đây là dữ liệu mà các </w:t>
      </w:r>
      <w:r w:rsidRPr="000F6186">
        <w:rPr>
          <w:rFonts w:asciiTheme="majorHAnsi" w:eastAsia="Calibri" w:hAnsiTheme="majorHAnsi" w:cstheme="majorHAnsi"/>
          <w:sz w:val="24"/>
          <w:szCs w:val="24"/>
        </w:rPr>
        <w:t>tỉnh</w:t>
      </w:r>
      <w:r w:rsidRPr="000F6186">
        <w:rPr>
          <w:rFonts w:asciiTheme="majorHAnsi" w:eastAsia="Calibri" w:hAnsiTheme="majorHAnsi" w:cstheme="majorHAnsi"/>
          <w:sz w:val="24"/>
          <w:szCs w:val="24"/>
          <w:lang w:val="en-US"/>
        </w:rPr>
        <w:t xml:space="preserve"> đang tiến hành cập nhật </w:t>
      </w:r>
      <w:r w:rsidRPr="000F6186">
        <w:rPr>
          <w:rFonts w:asciiTheme="majorHAnsi" w:eastAsia="Calibri" w:hAnsiTheme="majorHAnsi" w:cstheme="majorHAnsi"/>
          <w:sz w:val="24"/>
          <w:szCs w:val="24"/>
        </w:rPr>
        <w:t xml:space="preserve">bằng phần mềm </w:t>
      </w:r>
      <w:r w:rsidRPr="000F6186">
        <w:rPr>
          <w:rFonts w:asciiTheme="majorHAnsi" w:eastAsia="Calibri" w:hAnsiTheme="majorHAnsi" w:cstheme="majorHAnsi"/>
          <w:sz w:val="24"/>
          <w:szCs w:val="24"/>
          <w:lang w:val="en-US"/>
        </w:rPr>
        <w:t>cập nhật diễn biến rừng FRMS</w:t>
      </w:r>
      <w:r w:rsidRPr="000F6186">
        <w:rPr>
          <w:rFonts w:asciiTheme="majorHAnsi" w:eastAsia="Calibri" w:hAnsiTheme="majorHAnsi" w:cstheme="majorHAnsi"/>
          <w:sz w:val="24"/>
          <w:szCs w:val="24"/>
        </w:rPr>
        <w:t xml:space="preserve"> (xem </w:t>
      </w:r>
      <w:r w:rsidRPr="000F6186">
        <w:rPr>
          <w:rFonts w:asciiTheme="majorHAnsi" w:eastAsia="Calibri" w:hAnsiTheme="majorHAnsi" w:cstheme="majorHAnsi"/>
          <w:sz w:val="24"/>
          <w:szCs w:val="24"/>
          <w:lang w:val="en-US"/>
        </w:rPr>
        <w:t>Quy trình cập nhật diễn biến tại M</w:t>
      </w:r>
      <w:r w:rsidRPr="000F6186">
        <w:rPr>
          <w:rFonts w:asciiTheme="majorHAnsi" w:eastAsia="Calibri" w:hAnsiTheme="majorHAnsi" w:cstheme="majorHAnsi"/>
          <w:sz w:val="24"/>
          <w:szCs w:val="24"/>
        </w:rPr>
        <w:t>ục III)</w:t>
      </w:r>
      <w:r w:rsidRPr="000F6186">
        <w:rPr>
          <w:rFonts w:asciiTheme="majorHAnsi" w:eastAsia="Calibri" w:hAnsiTheme="majorHAnsi" w:cstheme="majorHAnsi"/>
          <w:sz w:val="24"/>
          <w:szCs w:val="24"/>
          <w:lang w:val="en-US"/>
        </w:rPr>
        <w:t xml:space="preserve"> để cập nhật diễn biến rừng và đất lâm nghiệp năm 2018 trên nền Dữ liệu TNR 2017. Hiện đã có 24 tỉnh đang cập nhật và đồng bộ; tổng diện tích thay đổi là: 20.905,46 ha. </w:t>
      </w:r>
    </w:p>
    <w:p w14:paraId="7F63B896"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sz w:val="24"/>
          <w:szCs w:val="24"/>
          <w:lang w:val="en-US"/>
        </w:rPr>
        <w:lastRenderedPageBreak/>
        <w:t>Mong muốn, việc cập nhật sẽ hoàn thành trong tháng 12/2018 và dữ liệu được phê duyệt vào tháng 3/2019. Sau khi được phê duyệt, dữ liệu này sẽ được đóng gói thành bộ dữ liệu tĩnh và chuyển sang Hệ thống chia sẻ dữ liệu ngành Lâm nghiệp.</w:t>
      </w:r>
    </w:p>
    <w:p w14:paraId="2FAD3CAB" w14:textId="77777777" w:rsidR="000F6186" w:rsidRPr="000F6186" w:rsidRDefault="009D4686" w:rsidP="00B159C4">
      <w:pPr>
        <w:rPr>
          <w:rFonts w:asciiTheme="majorHAnsi" w:eastAsia="Calibri" w:hAnsiTheme="majorHAnsi" w:cstheme="majorHAnsi"/>
          <w:sz w:val="24"/>
          <w:szCs w:val="24"/>
          <w:lang w:val="en-US"/>
        </w:rPr>
      </w:pPr>
      <w:r w:rsidRPr="00C459D3">
        <w:rPr>
          <w:rFonts w:asciiTheme="majorHAnsi" w:eastAsia="Calibri" w:hAnsiTheme="majorHAnsi" w:cstheme="majorHAnsi"/>
          <w:b/>
          <w:sz w:val="24"/>
          <w:szCs w:val="24"/>
          <w:lang w:val="en-US"/>
        </w:rPr>
        <w:t>1.2.5</w:t>
      </w:r>
      <w:r w:rsidR="000F6186" w:rsidRPr="000F6186">
        <w:rPr>
          <w:rFonts w:asciiTheme="majorHAnsi" w:eastAsia="Calibri" w:hAnsiTheme="majorHAnsi" w:cstheme="majorHAnsi"/>
          <w:b/>
          <w:sz w:val="24"/>
          <w:szCs w:val="24"/>
          <w:lang w:val="en-US"/>
        </w:rPr>
        <w:t xml:space="preserve"> Dữ liệu của tổ chức khác</w:t>
      </w:r>
    </w:p>
    <w:p w14:paraId="23FD2E6F" w14:textId="77777777" w:rsidR="000F6186" w:rsidRPr="000F6186" w:rsidRDefault="009D4686" w:rsidP="00B159C4">
      <w:pPr>
        <w:rPr>
          <w:rFonts w:asciiTheme="majorHAnsi" w:eastAsia="Calibri" w:hAnsiTheme="majorHAnsi" w:cstheme="majorHAnsi"/>
          <w:sz w:val="24"/>
          <w:szCs w:val="24"/>
          <w:lang w:val="en-US"/>
        </w:rPr>
      </w:pPr>
      <w:r w:rsidRPr="00C459D3">
        <w:rPr>
          <w:rFonts w:asciiTheme="majorHAnsi" w:eastAsia="Calibri" w:hAnsiTheme="majorHAnsi" w:cstheme="majorHAnsi"/>
          <w:b/>
          <w:i/>
          <w:sz w:val="24"/>
          <w:szCs w:val="24"/>
          <w:lang w:val="en-US"/>
        </w:rPr>
        <w:t>1.2.5.1</w:t>
      </w:r>
      <w:r w:rsidR="000F6186" w:rsidRPr="000F6186">
        <w:rPr>
          <w:rFonts w:asciiTheme="majorHAnsi" w:eastAsia="Calibri" w:hAnsiTheme="majorHAnsi" w:cstheme="majorHAnsi"/>
          <w:b/>
          <w:i/>
          <w:sz w:val="24"/>
          <w:szCs w:val="24"/>
          <w:lang w:val="en-US"/>
        </w:rPr>
        <w:t xml:space="preserve"> Dữ liệu 4 chu kỳ 1990-2010</w:t>
      </w:r>
    </w:p>
    <w:p w14:paraId="42EB28A6" w14:textId="77777777" w:rsidR="000F6186" w:rsidRPr="000F6186" w:rsidRDefault="000F6186" w:rsidP="00B159C4">
      <w:pPr>
        <w:rPr>
          <w:rFonts w:asciiTheme="majorHAnsi" w:eastAsia="Calibri" w:hAnsiTheme="majorHAnsi" w:cstheme="majorHAnsi"/>
          <w:sz w:val="24"/>
          <w:szCs w:val="24"/>
          <w:lang w:val="en-US"/>
        </w:rPr>
      </w:pPr>
      <w:r w:rsidRPr="000F6186">
        <w:rPr>
          <w:rFonts w:asciiTheme="majorHAnsi" w:eastAsia="Calibri" w:hAnsiTheme="majorHAnsi" w:cstheme="majorHAnsi"/>
          <w:color w:val="000000"/>
          <w:sz w:val="24"/>
          <w:szCs w:val="24"/>
          <w:lang w:val="en-US"/>
        </w:rPr>
        <w:t>Dữ liệu này là kết quả của chương trình điều tra 4 chu kỳ được thực hiện từ năm 1990-2010. Đây là loại dữ liệu bản đồ theo hiện trạng loại đất loại rừng. Dữ liệu này được cung cấp bởi Vụ Khoa học Công nghệ và Hợp tác quốc tế - Tổng cục Lâm nghiệp.</w:t>
      </w:r>
    </w:p>
    <w:p w14:paraId="5283375A" w14:textId="77777777" w:rsidR="000F6186" w:rsidRPr="000F6186" w:rsidRDefault="009D4686" w:rsidP="00B159C4">
      <w:pPr>
        <w:rPr>
          <w:rFonts w:asciiTheme="majorHAnsi" w:eastAsia="Calibri" w:hAnsiTheme="majorHAnsi" w:cstheme="majorHAnsi"/>
          <w:sz w:val="24"/>
          <w:szCs w:val="24"/>
          <w:lang w:val="en-US"/>
        </w:rPr>
      </w:pPr>
      <w:r w:rsidRPr="00C459D3">
        <w:rPr>
          <w:rFonts w:asciiTheme="majorHAnsi" w:eastAsia="Calibri" w:hAnsiTheme="majorHAnsi" w:cstheme="majorHAnsi"/>
          <w:b/>
          <w:i/>
          <w:sz w:val="24"/>
          <w:szCs w:val="24"/>
          <w:lang w:val="en-US"/>
        </w:rPr>
        <w:t xml:space="preserve">1.2.5.2 </w:t>
      </w:r>
      <w:r w:rsidR="000F6186" w:rsidRPr="000F6186">
        <w:rPr>
          <w:rFonts w:asciiTheme="majorHAnsi" w:eastAsia="Calibri" w:hAnsiTheme="majorHAnsi" w:cstheme="majorHAnsi"/>
          <w:b/>
          <w:i/>
          <w:sz w:val="24"/>
          <w:szCs w:val="24"/>
          <w:lang w:val="en-US"/>
        </w:rPr>
        <w:t>Dữ liệu tiềm năng về REDD+ và khu vực trồng rừng (JICA)</w:t>
      </w:r>
    </w:p>
    <w:p w14:paraId="0EEF69BD" w14:textId="77777777" w:rsidR="000F6186" w:rsidRPr="000F6186" w:rsidRDefault="000F6186" w:rsidP="00B159C4">
      <w:pPr>
        <w:rPr>
          <w:rFonts w:asciiTheme="majorHAnsi" w:eastAsia="Calibri" w:hAnsiTheme="majorHAnsi" w:cstheme="majorHAnsi"/>
          <w:color w:val="000000"/>
          <w:sz w:val="24"/>
          <w:szCs w:val="24"/>
          <w:lang w:val="en-US"/>
        </w:rPr>
      </w:pPr>
      <w:r w:rsidRPr="000F6186">
        <w:rPr>
          <w:rFonts w:asciiTheme="majorHAnsi" w:eastAsia="Calibri" w:hAnsiTheme="majorHAnsi" w:cstheme="majorHAnsi"/>
          <w:color w:val="000000"/>
          <w:sz w:val="24"/>
          <w:szCs w:val="24"/>
          <w:lang w:val="en-US"/>
        </w:rPr>
        <w:t>Dữ liệu này là kết quả nghiên cứu của JICA dùng để so sánh các chu kỳ điều tra rừng với nhau cũng như chỉ ra diễn biến loại đất loại rừng dựa trên mức độ tăng giảm của rừng.</w:t>
      </w:r>
    </w:p>
    <w:p w14:paraId="11B83CAC" w14:textId="77777777" w:rsidR="000F6186" w:rsidRPr="000F6186" w:rsidRDefault="009D4686" w:rsidP="00B159C4">
      <w:pPr>
        <w:rPr>
          <w:rFonts w:asciiTheme="majorHAnsi" w:eastAsia="Calibri" w:hAnsiTheme="majorHAnsi" w:cstheme="majorHAnsi"/>
          <w:color w:val="000000"/>
          <w:sz w:val="24"/>
          <w:szCs w:val="24"/>
          <w:lang w:val="en-US"/>
        </w:rPr>
      </w:pPr>
      <w:r w:rsidRPr="00C459D3">
        <w:rPr>
          <w:rFonts w:asciiTheme="majorHAnsi" w:eastAsia="Calibri" w:hAnsiTheme="majorHAnsi" w:cstheme="majorHAnsi"/>
          <w:b/>
          <w:i/>
          <w:color w:val="000000"/>
          <w:sz w:val="24"/>
          <w:szCs w:val="24"/>
          <w:lang w:val="en-US"/>
        </w:rPr>
        <w:t xml:space="preserve">1.2.5.3 </w:t>
      </w:r>
      <w:r w:rsidR="000F6186" w:rsidRPr="000F6186">
        <w:rPr>
          <w:rFonts w:asciiTheme="majorHAnsi" w:eastAsia="Calibri" w:hAnsiTheme="majorHAnsi" w:cstheme="majorHAnsi"/>
          <w:b/>
          <w:i/>
          <w:color w:val="000000"/>
          <w:sz w:val="24"/>
          <w:szCs w:val="24"/>
          <w:lang w:val="en-US"/>
        </w:rPr>
        <w:t>Dữ liệu Giới và Đói nghèo</w:t>
      </w:r>
    </w:p>
    <w:p w14:paraId="63FC511F" w14:textId="77777777" w:rsidR="000F6186" w:rsidRPr="000F6186" w:rsidRDefault="000F6186" w:rsidP="00B159C4">
      <w:pPr>
        <w:rPr>
          <w:rFonts w:asciiTheme="majorHAnsi" w:eastAsia="Calibri" w:hAnsiTheme="majorHAnsi" w:cstheme="majorHAnsi"/>
          <w:color w:val="000000"/>
          <w:sz w:val="24"/>
          <w:szCs w:val="24"/>
          <w:lang w:val="en-US"/>
        </w:rPr>
      </w:pPr>
      <w:r w:rsidRPr="000F6186">
        <w:rPr>
          <w:rFonts w:asciiTheme="majorHAnsi" w:eastAsia="Calibri" w:hAnsiTheme="majorHAnsi" w:cstheme="majorHAnsi"/>
          <w:color w:val="000000"/>
          <w:sz w:val="24"/>
          <w:szCs w:val="24"/>
          <w:lang w:val="en-US"/>
        </w:rPr>
        <w:t>Do tư vấn quốc tế của Dự án FORMIS thực hiện.</w:t>
      </w:r>
    </w:p>
    <w:p w14:paraId="61C10CC5" w14:textId="77777777" w:rsidR="000F6186" w:rsidRPr="000F6186" w:rsidRDefault="009D4686" w:rsidP="00B159C4">
      <w:pPr>
        <w:rPr>
          <w:rFonts w:asciiTheme="majorHAnsi" w:eastAsia="Calibri" w:hAnsiTheme="majorHAnsi" w:cstheme="majorHAnsi"/>
          <w:color w:val="000000"/>
          <w:sz w:val="24"/>
          <w:szCs w:val="24"/>
          <w:lang w:val="en-US"/>
        </w:rPr>
      </w:pPr>
      <w:r w:rsidRPr="00C459D3">
        <w:rPr>
          <w:rFonts w:asciiTheme="majorHAnsi" w:eastAsia="Calibri" w:hAnsiTheme="majorHAnsi" w:cstheme="majorHAnsi"/>
          <w:b/>
          <w:i/>
          <w:color w:val="000000"/>
          <w:sz w:val="24"/>
          <w:szCs w:val="24"/>
          <w:lang w:val="en-US"/>
        </w:rPr>
        <w:t>1.2.5.4</w:t>
      </w:r>
      <w:r w:rsidR="000F6186" w:rsidRPr="000F6186">
        <w:rPr>
          <w:rFonts w:asciiTheme="majorHAnsi" w:eastAsia="Calibri" w:hAnsiTheme="majorHAnsi" w:cstheme="majorHAnsi"/>
          <w:b/>
          <w:i/>
          <w:color w:val="000000"/>
          <w:sz w:val="24"/>
          <w:szCs w:val="24"/>
          <w:lang w:val="en-US"/>
        </w:rPr>
        <w:t xml:space="preserve"> Dữ liệu Giống cây trồng Lâm nghiệp Việt Nam</w:t>
      </w:r>
      <w:r w:rsidR="000F6186" w:rsidRPr="000F6186">
        <w:rPr>
          <w:rFonts w:asciiTheme="majorHAnsi" w:eastAsia="Calibri" w:hAnsiTheme="majorHAnsi" w:cstheme="majorHAnsi"/>
          <w:color w:val="000000"/>
          <w:sz w:val="24"/>
          <w:szCs w:val="24"/>
          <w:lang w:val="en-US"/>
        </w:rPr>
        <w:t xml:space="preserve">: </w:t>
      </w:r>
    </w:p>
    <w:p w14:paraId="4613BABB" w14:textId="77777777" w:rsidR="000F6186" w:rsidRPr="000F6186" w:rsidRDefault="000F6186" w:rsidP="00B159C4">
      <w:pPr>
        <w:rPr>
          <w:rFonts w:asciiTheme="majorHAnsi" w:eastAsia="Calibri" w:hAnsiTheme="majorHAnsi" w:cstheme="majorHAnsi"/>
          <w:color w:val="000000"/>
          <w:sz w:val="24"/>
          <w:szCs w:val="24"/>
          <w:lang w:val="en-US"/>
        </w:rPr>
      </w:pPr>
      <w:r w:rsidRPr="000F6186">
        <w:rPr>
          <w:rFonts w:asciiTheme="majorHAnsi" w:eastAsia="Calibri" w:hAnsiTheme="majorHAnsi" w:cstheme="majorHAnsi"/>
          <w:color w:val="000000"/>
          <w:sz w:val="24"/>
          <w:szCs w:val="24"/>
          <w:lang w:val="en-US"/>
        </w:rPr>
        <w:t>Do dự án "Giống cây trồng Lâm nghiệp Việt Nam" thuộc Vụ Phát triển rừng xây dựng.</w:t>
      </w:r>
    </w:p>
    <w:p w14:paraId="7DEF779D" w14:textId="77777777" w:rsidR="000F6186" w:rsidRPr="000F6186" w:rsidRDefault="009D4686" w:rsidP="00B159C4">
      <w:pPr>
        <w:rPr>
          <w:rFonts w:asciiTheme="majorHAnsi" w:eastAsia="Calibri" w:hAnsiTheme="majorHAnsi" w:cstheme="majorHAnsi"/>
          <w:color w:val="000000"/>
          <w:sz w:val="24"/>
          <w:szCs w:val="24"/>
          <w:lang w:val="en-US"/>
        </w:rPr>
      </w:pPr>
      <w:r w:rsidRPr="00C459D3">
        <w:rPr>
          <w:rFonts w:asciiTheme="majorHAnsi" w:eastAsia="Calibri" w:hAnsiTheme="majorHAnsi" w:cstheme="majorHAnsi"/>
          <w:b/>
          <w:i/>
          <w:color w:val="000000"/>
          <w:sz w:val="24"/>
          <w:szCs w:val="24"/>
          <w:lang w:val="en-US"/>
        </w:rPr>
        <w:t>1.2.5.5</w:t>
      </w:r>
      <w:r w:rsidR="000F6186" w:rsidRPr="000F6186">
        <w:rPr>
          <w:rFonts w:asciiTheme="majorHAnsi" w:eastAsia="Calibri" w:hAnsiTheme="majorHAnsi" w:cstheme="majorHAnsi"/>
          <w:b/>
          <w:i/>
          <w:color w:val="000000"/>
          <w:sz w:val="24"/>
          <w:szCs w:val="24"/>
          <w:lang w:val="en-US"/>
        </w:rPr>
        <w:t xml:space="preserve"> Dữ liệu Dịch vụ chi trả môi trường rừng</w:t>
      </w:r>
      <w:r w:rsidR="000F6186" w:rsidRPr="000F6186">
        <w:rPr>
          <w:rFonts w:asciiTheme="majorHAnsi" w:eastAsia="Calibri" w:hAnsiTheme="majorHAnsi" w:cstheme="majorHAnsi"/>
          <w:color w:val="000000"/>
          <w:sz w:val="24"/>
          <w:szCs w:val="24"/>
          <w:lang w:val="en-US"/>
        </w:rPr>
        <w:t xml:space="preserve">: </w:t>
      </w:r>
    </w:p>
    <w:p w14:paraId="66CCC083" w14:textId="77777777" w:rsidR="00632686" w:rsidRPr="00C459D3" w:rsidRDefault="000F6186" w:rsidP="00B159C4">
      <w:pPr>
        <w:rPr>
          <w:rFonts w:asciiTheme="majorHAnsi" w:eastAsia="Calibri" w:hAnsiTheme="majorHAnsi" w:cstheme="majorHAnsi"/>
          <w:color w:val="000000"/>
          <w:sz w:val="24"/>
          <w:szCs w:val="24"/>
          <w:lang w:val="en-US"/>
        </w:rPr>
        <w:sectPr w:rsidR="00632686" w:rsidRPr="00C459D3">
          <w:pgSz w:w="11906" w:h="16838"/>
          <w:pgMar w:top="1440" w:right="1440" w:bottom="1440" w:left="1440" w:header="708" w:footer="708" w:gutter="0"/>
          <w:cols w:space="708"/>
          <w:docGrid w:linePitch="360"/>
        </w:sectPr>
      </w:pPr>
      <w:r w:rsidRPr="000F6186">
        <w:rPr>
          <w:rFonts w:asciiTheme="majorHAnsi" w:eastAsia="Calibri" w:hAnsiTheme="majorHAnsi" w:cstheme="majorHAnsi"/>
          <w:color w:val="000000"/>
          <w:sz w:val="24"/>
          <w:szCs w:val="24"/>
          <w:lang w:val="en-US"/>
        </w:rPr>
        <w:t>Do Quỹ bảo vệ và phát triển rừng xây dựng.</w:t>
      </w:r>
    </w:p>
    <w:p w14:paraId="580252CE" w14:textId="77777777" w:rsidR="00DB1B1E" w:rsidRPr="00C459D3" w:rsidRDefault="00DB1B1E" w:rsidP="00B159C4">
      <w:pPr>
        <w:pStyle w:val="Heading1"/>
        <w:rPr>
          <w:rFonts w:cstheme="majorHAnsi"/>
          <w:b/>
          <w:color w:val="00B0F0"/>
          <w:sz w:val="24"/>
          <w:szCs w:val="24"/>
          <w:lang w:val="en-US"/>
        </w:rPr>
      </w:pPr>
      <w:bookmarkStart w:id="4" w:name="_Toc528138662"/>
      <w:r w:rsidRPr="00C459D3">
        <w:rPr>
          <w:rFonts w:cstheme="majorHAnsi"/>
          <w:b/>
          <w:color w:val="00B0F0"/>
          <w:sz w:val="24"/>
          <w:szCs w:val="24"/>
          <w:lang w:val="en-US"/>
        </w:rPr>
        <w:lastRenderedPageBreak/>
        <w:t>PHẦ</w:t>
      </w:r>
      <w:r w:rsidR="000F6186" w:rsidRPr="00C459D3">
        <w:rPr>
          <w:rFonts w:cstheme="majorHAnsi"/>
          <w:b/>
          <w:color w:val="00B0F0"/>
          <w:sz w:val="24"/>
          <w:szCs w:val="24"/>
          <w:lang w:val="en-US"/>
        </w:rPr>
        <w:t xml:space="preserve">N II. XEM THÔNG TIN </w:t>
      </w:r>
      <w:r w:rsidRPr="00C459D3">
        <w:rPr>
          <w:rFonts w:cstheme="majorHAnsi"/>
          <w:b/>
          <w:color w:val="00B0F0"/>
          <w:sz w:val="24"/>
          <w:szCs w:val="24"/>
          <w:lang w:val="en-US"/>
        </w:rPr>
        <w:t>DỮ LIỆU TÀI NGUYÊN RỪNG</w:t>
      </w:r>
      <w:bookmarkEnd w:id="4"/>
    </w:p>
    <w:p w14:paraId="6C2F9448" w14:textId="77777777" w:rsidR="00632686" w:rsidRPr="00C459D3" w:rsidRDefault="00632686" w:rsidP="00B159C4">
      <w:pPr>
        <w:rPr>
          <w:rFonts w:asciiTheme="majorHAnsi" w:hAnsiTheme="majorHAnsi" w:cstheme="majorHAnsi"/>
          <w:b/>
          <w:sz w:val="24"/>
          <w:szCs w:val="24"/>
          <w:lang w:val="en-US"/>
        </w:rPr>
      </w:pPr>
    </w:p>
    <w:p w14:paraId="78587A20" w14:textId="77777777" w:rsidR="009D4686" w:rsidRPr="00C459D3" w:rsidRDefault="00210179" w:rsidP="00736D74">
      <w:pPr>
        <w:pStyle w:val="Heading2"/>
        <w:rPr>
          <w:rFonts w:cstheme="majorHAnsi"/>
          <w:b/>
          <w:sz w:val="24"/>
          <w:szCs w:val="24"/>
          <w:lang w:val="en-US"/>
        </w:rPr>
      </w:pPr>
      <w:bookmarkStart w:id="5" w:name="_Toc528138663"/>
      <w:r w:rsidRPr="00736D74">
        <w:rPr>
          <w:rFonts w:cstheme="majorHAnsi"/>
          <w:b/>
          <w:color w:val="auto"/>
          <w:sz w:val="24"/>
          <w:szCs w:val="24"/>
          <w:lang w:val="en-US"/>
        </w:rPr>
        <w:t xml:space="preserve">2.1 </w:t>
      </w:r>
      <w:r w:rsidR="001662E3" w:rsidRPr="00736D74">
        <w:rPr>
          <w:rFonts w:cstheme="majorHAnsi"/>
          <w:b/>
          <w:color w:val="auto"/>
          <w:sz w:val="24"/>
          <w:szCs w:val="24"/>
          <w:lang w:val="en-US"/>
        </w:rPr>
        <w:t>Địa chỉ truy cập</w:t>
      </w:r>
      <w:bookmarkEnd w:id="5"/>
    </w:p>
    <w:p w14:paraId="75521415" w14:textId="461A3DD6" w:rsidR="0054243A" w:rsidRDefault="0054243A" w:rsidP="00B159C4">
      <w:pPr>
        <w:rPr>
          <w:color w:val="00B0F0"/>
          <w:u w:val="single"/>
        </w:rPr>
      </w:pPr>
      <w:r w:rsidRPr="00C459D3">
        <w:rPr>
          <w:rFonts w:asciiTheme="majorHAnsi" w:hAnsiTheme="majorHAnsi" w:cstheme="majorHAnsi"/>
          <w:sz w:val="24"/>
          <w:szCs w:val="24"/>
          <w:lang w:val="en-US"/>
        </w:rPr>
        <w:t xml:space="preserve">Người dùng có thể truy cập để xem các thông tin dữ liệu tài nguyên rừng tại địa chỉ: </w:t>
      </w:r>
      <w:bookmarkStart w:id="6" w:name="_Hlk528136679"/>
      <w:r w:rsidR="00621A9B">
        <w:rPr>
          <w:rStyle w:val="Hyperlink"/>
        </w:rPr>
        <w:fldChar w:fldCharType="begin"/>
      </w:r>
      <w:r w:rsidR="00621A9B">
        <w:rPr>
          <w:rStyle w:val="Hyperlink"/>
        </w:rPr>
        <w:instrText xml:space="preserve"> HYPERLINK "http://tongcuclamnghiep.gov.vn/" </w:instrText>
      </w:r>
      <w:r w:rsidR="00621A9B">
        <w:rPr>
          <w:rStyle w:val="Hyperlink"/>
        </w:rPr>
        <w:fldChar w:fldCharType="separate"/>
      </w:r>
      <w:r w:rsidR="005B3D40" w:rsidRPr="00082FD2">
        <w:rPr>
          <w:rStyle w:val="Hyperlink"/>
        </w:rPr>
        <w:t>http://tongcuclamnghiep.gov.vn/</w:t>
      </w:r>
      <w:r w:rsidR="00621A9B">
        <w:rPr>
          <w:rStyle w:val="Hyperlink"/>
        </w:rPr>
        <w:fldChar w:fldCharType="end"/>
      </w:r>
      <w:bookmarkEnd w:id="6"/>
    </w:p>
    <w:p w14:paraId="442DBE37" w14:textId="5223D1A2" w:rsidR="005B3D40" w:rsidRPr="00A27FAB" w:rsidRDefault="005B3D40" w:rsidP="00B159C4">
      <w:pPr>
        <w:rPr>
          <w:color w:val="000000" w:themeColor="text1"/>
          <w:lang w:val="en-US"/>
        </w:rPr>
      </w:pPr>
      <w:r w:rsidRPr="00A27FAB">
        <w:rPr>
          <w:color w:val="000000" w:themeColor="text1"/>
          <w:lang w:val="en-US"/>
        </w:rPr>
        <w:t>Sau khi vào trình duyệt web, người dùng lựa chọn mục “Hệ thống thông tin quản lý ngành lâm nghiệp” tại phần Tiện Ích</w:t>
      </w:r>
    </w:p>
    <w:p w14:paraId="52062E1C" w14:textId="6CC6F809" w:rsidR="005B3D40" w:rsidRDefault="005B3D40" w:rsidP="00B159C4">
      <w:pPr>
        <w:rPr>
          <w:rFonts w:asciiTheme="majorHAnsi" w:hAnsiTheme="majorHAnsi" w:cstheme="majorHAnsi"/>
          <w:color w:val="000000" w:themeColor="text1"/>
          <w:sz w:val="24"/>
          <w:szCs w:val="24"/>
          <w:lang w:val="en-US"/>
        </w:rPr>
      </w:pPr>
      <w:r>
        <w:rPr>
          <w:rFonts w:asciiTheme="majorHAnsi" w:hAnsiTheme="majorHAnsi" w:cstheme="majorHAnsi"/>
          <w:noProof/>
          <w:color w:val="000000" w:themeColor="text1"/>
          <w:sz w:val="24"/>
          <w:szCs w:val="24"/>
          <w:lang w:val="fi-FI" w:eastAsia="fi-FI"/>
        </w:rPr>
        <w:drawing>
          <wp:inline distT="0" distB="0" distL="0" distR="0" wp14:anchorId="707C6E5D" wp14:editId="215248FE">
            <wp:extent cx="5731510" cy="310769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107690"/>
                    </a:xfrm>
                    <a:prstGeom prst="rect">
                      <a:avLst/>
                    </a:prstGeom>
                    <a:noFill/>
                    <a:ln>
                      <a:noFill/>
                    </a:ln>
                  </pic:spPr>
                </pic:pic>
              </a:graphicData>
            </a:graphic>
          </wp:inline>
        </w:drawing>
      </w:r>
    </w:p>
    <w:p w14:paraId="28266137" w14:textId="77777777" w:rsidR="005B3D40" w:rsidRDefault="005B3D40" w:rsidP="00B159C4">
      <w:pPr>
        <w:rPr>
          <w:rFonts w:asciiTheme="majorHAnsi" w:hAnsiTheme="majorHAnsi" w:cstheme="majorHAnsi"/>
          <w:color w:val="000000" w:themeColor="text1"/>
          <w:sz w:val="24"/>
          <w:szCs w:val="24"/>
          <w:lang w:val="en-US"/>
        </w:rPr>
      </w:pPr>
    </w:p>
    <w:p w14:paraId="0B40B2D2" w14:textId="2C7020D9" w:rsidR="005B3D40" w:rsidRDefault="005B3D40" w:rsidP="00B159C4">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Sau đó, người dùng lựa chọn “Hệ thống thông tin dữ liệu Tài nguyên rừng”</w:t>
      </w:r>
    </w:p>
    <w:p w14:paraId="64A8E318" w14:textId="5E46DFB5" w:rsidR="005B3D40" w:rsidRDefault="005B3D40" w:rsidP="00B159C4">
      <w:pPr>
        <w:rPr>
          <w:rFonts w:asciiTheme="majorHAnsi" w:hAnsiTheme="majorHAnsi" w:cstheme="majorHAnsi"/>
          <w:color w:val="000000" w:themeColor="text1"/>
          <w:sz w:val="24"/>
          <w:szCs w:val="24"/>
          <w:lang w:val="en-US"/>
        </w:rPr>
      </w:pPr>
      <w:r>
        <w:rPr>
          <w:noProof/>
          <w:lang w:val="fi-FI" w:eastAsia="fi-FI"/>
        </w:rPr>
        <w:drawing>
          <wp:inline distT="0" distB="0" distL="0" distR="0" wp14:anchorId="6001111F" wp14:editId="1DEA31E6">
            <wp:extent cx="5731510" cy="1687830"/>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687830"/>
                    </a:xfrm>
                    <a:prstGeom prst="rect">
                      <a:avLst/>
                    </a:prstGeom>
                  </pic:spPr>
                </pic:pic>
              </a:graphicData>
            </a:graphic>
          </wp:inline>
        </w:drawing>
      </w:r>
    </w:p>
    <w:p w14:paraId="3C890A17" w14:textId="333520B3" w:rsidR="005B3D40" w:rsidRPr="005B3D40" w:rsidRDefault="005B3D40" w:rsidP="00B159C4">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 xml:space="preserve">Tiếp theo, người dùng lựa chọn theo Xem thông tin dữ liệu tài nguyên rừng (sẽ được trình bày chi tiếp phía dưới mục 2.2) </w:t>
      </w:r>
    </w:p>
    <w:p w14:paraId="68D97093" w14:textId="6F5B6A02" w:rsidR="0054243A" w:rsidRPr="00C459D3" w:rsidRDefault="005B3D40" w:rsidP="00B159C4">
      <w:pPr>
        <w:rPr>
          <w:rFonts w:asciiTheme="majorHAnsi" w:hAnsiTheme="majorHAnsi" w:cstheme="majorHAnsi"/>
          <w:b/>
          <w:color w:val="00B0F0"/>
          <w:sz w:val="24"/>
          <w:szCs w:val="24"/>
          <w:u w:val="single"/>
          <w:lang w:val="en-US"/>
        </w:rPr>
      </w:pPr>
      <w:r>
        <w:rPr>
          <w:rFonts w:asciiTheme="majorHAnsi" w:hAnsiTheme="majorHAnsi" w:cstheme="majorHAnsi"/>
          <w:b/>
          <w:noProof/>
          <w:color w:val="00B0F0"/>
          <w:sz w:val="24"/>
          <w:szCs w:val="24"/>
          <w:u w:val="single"/>
          <w:lang w:val="fi-FI" w:eastAsia="fi-FI"/>
        </w:rPr>
        <w:lastRenderedPageBreak/>
        <w:drawing>
          <wp:inline distT="0" distB="0" distL="0" distR="0" wp14:anchorId="4E551205" wp14:editId="2A99F511">
            <wp:extent cx="5727700" cy="21590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2159000"/>
                    </a:xfrm>
                    <a:prstGeom prst="rect">
                      <a:avLst/>
                    </a:prstGeom>
                    <a:noFill/>
                    <a:ln>
                      <a:noFill/>
                    </a:ln>
                  </pic:spPr>
                </pic:pic>
              </a:graphicData>
            </a:graphic>
          </wp:inline>
        </w:drawing>
      </w:r>
    </w:p>
    <w:p w14:paraId="78C0967C" w14:textId="77777777" w:rsidR="001662E3" w:rsidRPr="00C459D3" w:rsidRDefault="00210179" w:rsidP="00736D74">
      <w:pPr>
        <w:pStyle w:val="Heading2"/>
        <w:rPr>
          <w:rFonts w:cstheme="majorHAnsi"/>
          <w:b/>
          <w:sz w:val="24"/>
          <w:szCs w:val="24"/>
          <w:lang w:val="en-US"/>
        </w:rPr>
      </w:pPr>
      <w:bookmarkStart w:id="7" w:name="_Toc528138664"/>
      <w:r w:rsidRPr="00736D74">
        <w:rPr>
          <w:rFonts w:cstheme="majorHAnsi"/>
          <w:b/>
          <w:color w:val="auto"/>
          <w:sz w:val="24"/>
          <w:szCs w:val="24"/>
          <w:lang w:val="en-US"/>
        </w:rPr>
        <w:t xml:space="preserve">2.2 </w:t>
      </w:r>
      <w:r w:rsidR="0054243A" w:rsidRPr="00736D74">
        <w:rPr>
          <w:rFonts w:cstheme="majorHAnsi"/>
          <w:b/>
          <w:color w:val="auto"/>
          <w:sz w:val="24"/>
          <w:szCs w:val="24"/>
          <w:lang w:val="en-US"/>
        </w:rPr>
        <w:t>Giới thiệu về hệ thống chia sẻ dữ liệu tài nguyên rừng</w:t>
      </w:r>
      <w:bookmarkEnd w:id="7"/>
    </w:p>
    <w:p w14:paraId="0F5A0025" w14:textId="77777777" w:rsidR="008C6E31" w:rsidRPr="008C6E31" w:rsidRDefault="008C6E31" w:rsidP="00B159C4">
      <w:pPr>
        <w:rPr>
          <w:rFonts w:asciiTheme="majorHAnsi" w:hAnsiTheme="majorHAnsi" w:cstheme="majorHAnsi"/>
          <w:b/>
          <w:sz w:val="24"/>
          <w:szCs w:val="24"/>
          <w:u w:val="single"/>
        </w:rPr>
      </w:pPr>
      <w:bookmarkStart w:id="8" w:name="_Toc527980560"/>
      <w:bookmarkStart w:id="9" w:name="_Toc527980725"/>
      <w:bookmarkStart w:id="10" w:name="_Toc527980879"/>
      <w:bookmarkStart w:id="11" w:name="_Toc527981748"/>
    </w:p>
    <w:p w14:paraId="0AC450E7" w14:textId="77777777" w:rsidR="0054243A" w:rsidRPr="00C459D3" w:rsidRDefault="0054243A" w:rsidP="00B159C4">
      <w:pPr>
        <w:rPr>
          <w:rFonts w:asciiTheme="majorHAnsi" w:hAnsiTheme="majorHAnsi" w:cstheme="majorHAnsi"/>
          <w:b/>
          <w:sz w:val="24"/>
          <w:szCs w:val="24"/>
        </w:rPr>
      </w:pPr>
      <w:r w:rsidRPr="008C6E31">
        <w:rPr>
          <w:rFonts w:asciiTheme="majorHAnsi" w:hAnsiTheme="majorHAnsi" w:cstheme="majorHAnsi"/>
          <w:b/>
          <w:sz w:val="24"/>
          <w:szCs w:val="24"/>
          <w:u w:val="single"/>
        </w:rPr>
        <w:t>GIỚI THIỆU</w:t>
      </w:r>
      <w:bookmarkEnd w:id="8"/>
      <w:bookmarkEnd w:id="9"/>
      <w:bookmarkEnd w:id="10"/>
      <w:bookmarkEnd w:id="11"/>
    </w:p>
    <w:p w14:paraId="28607002" w14:textId="77777777" w:rsidR="0054243A" w:rsidRPr="00664307" w:rsidRDefault="0054243A" w:rsidP="00B159C4">
      <w:pPr>
        <w:rPr>
          <w:rFonts w:asciiTheme="majorHAnsi" w:hAnsiTheme="majorHAnsi" w:cstheme="majorHAnsi"/>
          <w:sz w:val="24"/>
          <w:szCs w:val="24"/>
          <w:lang w:val="en-US"/>
        </w:rPr>
      </w:pPr>
      <w:r w:rsidRPr="00C459D3">
        <w:rPr>
          <w:rFonts w:asciiTheme="majorHAnsi" w:hAnsiTheme="majorHAnsi" w:cstheme="majorHAnsi"/>
          <w:sz w:val="24"/>
          <w:szCs w:val="24"/>
        </w:rPr>
        <w:t xml:space="preserve">Hệ thống chia sẻ dữ liệu là công cụ sử dụng để </w:t>
      </w:r>
      <w:r w:rsidR="00664307">
        <w:rPr>
          <w:rFonts w:asciiTheme="majorHAnsi" w:hAnsiTheme="majorHAnsi" w:cstheme="majorHAnsi"/>
          <w:sz w:val="24"/>
          <w:szCs w:val="24"/>
          <w:lang w:val="en-US"/>
        </w:rPr>
        <w:t>xem thông tin</w:t>
      </w:r>
      <w:r w:rsidRPr="00C459D3">
        <w:rPr>
          <w:rFonts w:asciiTheme="majorHAnsi" w:hAnsiTheme="majorHAnsi" w:cstheme="majorHAnsi"/>
          <w:sz w:val="24"/>
          <w:szCs w:val="24"/>
        </w:rPr>
        <w:t xml:space="preserve"> dữ liệu tài nguyên rừng, cho phép hiển thị nhiều loại bản đồ chuyên đề khác nhau, thực hiện truy vấn thông tin từ các lô rừng, chồng đè dữ liệu lâm nghiệp trên các lớp nền bản đồ khác nhau và truy vấn thông tin thống kê của các lô rừng được lựa chọn</w:t>
      </w:r>
      <w:r w:rsidR="00664307">
        <w:rPr>
          <w:rFonts w:asciiTheme="majorHAnsi" w:hAnsiTheme="majorHAnsi" w:cstheme="majorHAnsi"/>
          <w:sz w:val="24"/>
          <w:szCs w:val="24"/>
          <w:lang w:val="en-US"/>
        </w:rPr>
        <w:t>.</w:t>
      </w:r>
    </w:p>
    <w:p w14:paraId="16B5B826" w14:textId="77777777" w:rsidR="0054243A" w:rsidRPr="00664307" w:rsidRDefault="00664307" w:rsidP="00B159C4">
      <w:pPr>
        <w:rPr>
          <w:rFonts w:asciiTheme="majorHAnsi" w:hAnsiTheme="majorHAnsi" w:cstheme="majorHAnsi"/>
          <w:sz w:val="24"/>
          <w:szCs w:val="24"/>
          <w:lang w:val="en-US"/>
        </w:rPr>
      </w:pPr>
      <w:r>
        <w:rPr>
          <w:rFonts w:asciiTheme="majorHAnsi" w:hAnsiTheme="majorHAnsi" w:cstheme="majorHAnsi"/>
          <w:sz w:val="24"/>
          <w:szCs w:val="24"/>
          <w:lang w:val="en-US"/>
        </w:rPr>
        <w:t>Giao diện của ứng dụng (ứng dụng được phát triển gồm cả giao diện tiếng anh và giao diện tiếng việt) như sau:</w:t>
      </w:r>
    </w:p>
    <w:p w14:paraId="54663EDA" w14:textId="185F9BB5" w:rsidR="0054243A" w:rsidRPr="00C459D3" w:rsidRDefault="006B4886" w:rsidP="00B159C4">
      <w:pPr>
        <w:rPr>
          <w:rFonts w:asciiTheme="majorHAnsi" w:hAnsiTheme="majorHAnsi" w:cstheme="majorHAnsi"/>
          <w:sz w:val="24"/>
          <w:szCs w:val="24"/>
        </w:rPr>
      </w:pPr>
      <w:r>
        <w:rPr>
          <w:noProof/>
          <w:lang w:val="fi-FI" w:eastAsia="fi-FI"/>
        </w:rPr>
        <w:drawing>
          <wp:inline distT="0" distB="0" distL="0" distR="0" wp14:anchorId="26E5382F" wp14:editId="40C76D15">
            <wp:extent cx="5731510" cy="3921431"/>
            <wp:effectExtent l="0" t="0" r="2540" b="3175"/>
            <wp:docPr id="28" name="Picture 28" descr="http://maps.vnforest.gov.vn/help/vn/Introduction_files/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aps.vnforest.gov.vn/help/vn/Introduction_files/image0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921431"/>
                    </a:xfrm>
                    <a:prstGeom prst="rect">
                      <a:avLst/>
                    </a:prstGeom>
                    <a:noFill/>
                    <a:ln>
                      <a:noFill/>
                    </a:ln>
                  </pic:spPr>
                </pic:pic>
              </a:graphicData>
            </a:graphic>
          </wp:inline>
        </w:drawing>
      </w:r>
    </w:p>
    <w:p w14:paraId="7186221C"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sz w:val="24"/>
          <w:szCs w:val="24"/>
        </w:rPr>
        <w:t>1-Thanh tiêu đề</w:t>
      </w:r>
    </w:p>
    <w:p w14:paraId="41D7821C"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sz w:val="24"/>
          <w:szCs w:val="24"/>
        </w:rPr>
        <w:lastRenderedPageBreak/>
        <w:t>Tên của ứng dụng: Hệ thống chia sẻ dữ liệu được hiển thị trên Thanh tiêu đề</w:t>
      </w:r>
    </w:p>
    <w:p w14:paraId="03A7426B"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sz w:val="24"/>
          <w:szCs w:val="24"/>
        </w:rPr>
        <w:t>Tên của các chuyên đề lâm nghiệp được lựa chọn cũng được hiển thị trên thanh tiêu đề</w:t>
      </w:r>
    </w:p>
    <w:p w14:paraId="42ABB8F8" w14:textId="77777777" w:rsidR="0054243A" w:rsidRPr="00C459D3" w:rsidRDefault="0054243A" w:rsidP="00B159C4">
      <w:pPr>
        <w:rPr>
          <w:rFonts w:asciiTheme="majorHAnsi" w:eastAsia="Times New Roman" w:hAnsiTheme="majorHAnsi" w:cstheme="majorHAnsi"/>
          <w:color w:val="828288"/>
          <w:sz w:val="24"/>
          <w:szCs w:val="24"/>
          <w:lang w:eastAsia="en-GB"/>
        </w:rPr>
      </w:pPr>
      <w:r w:rsidRPr="00C459D3">
        <w:rPr>
          <w:rFonts w:asciiTheme="majorHAnsi" w:eastAsia="Times New Roman" w:hAnsiTheme="majorHAnsi" w:cstheme="majorHAnsi"/>
          <w:color w:val="000000" w:themeColor="text1"/>
          <w:sz w:val="24"/>
          <w:szCs w:val="24"/>
          <w:lang w:eastAsia="en-GB"/>
        </w:rPr>
        <w:t xml:space="preserve">2-Công cụ tiện ích </w:t>
      </w:r>
    </w:p>
    <w:p w14:paraId="50E3E17A"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sz w:val="24"/>
          <w:szCs w:val="24"/>
        </w:rPr>
        <w:t>The Tool Palette is described in the next section</w:t>
      </w:r>
    </w:p>
    <w:p w14:paraId="514DE7ED"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sz w:val="24"/>
          <w:szCs w:val="24"/>
        </w:rPr>
        <w:t>3 - Lựa chọn ngôn ngữ</w:t>
      </w:r>
    </w:p>
    <w:p w14:paraId="34C74A70"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sz w:val="24"/>
          <w:szCs w:val="24"/>
        </w:rPr>
        <w:t>Bạn có thể tùy chọn chạy ứng dụng bằng ngôn ngữ tiếng Anh hoặc Tiếng Việt</w:t>
      </w:r>
    </w:p>
    <w:p w14:paraId="5C7F6E45"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sz w:val="24"/>
          <w:szCs w:val="24"/>
        </w:rPr>
        <w:t>4- Thanh menu</w:t>
      </w:r>
    </w:p>
    <w:p w14:paraId="1FB64720"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sz w:val="24"/>
          <w:szCs w:val="24"/>
        </w:rPr>
        <w:t>Các menu sẽ được giải thích cụ thể riêng</w:t>
      </w:r>
    </w:p>
    <w:p w14:paraId="2ED36C58"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sz w:val="24"/>
          <w:szCs w:val="24"/>
        </w:rPr>
        <w:t>5- Cửa sổ bản đồ</w:t>
      </w:r>
    </w:p>
    <w:p w14:paraId="7FF03E03"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sz w:val="24"/>
          <w:szCs w:val="24"/>
        </w:rPr>
        <w:t>Cửa sổ bản đồ hiển thị chồng các lớp bản đồ nền, các lớp bản đồ lâm nghiệp và các dữ liệu tham khảo được lựa chọn</w:t>
      </w:r>
    </w:p>
    <w:p w14:paraId="3E87F552"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sz w:val="24"/>
          <w:szCs w:val="24"/>
        </w:rPr>
        <w:t>6- Cửa số chú thích bản đồ</w:t>
      </w:r>
    </w:p>
    <w:p w14:paraId="00DB2AED"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sz w:val="24"/>
          <w:szCs w:val="24"/>
        </w:rPr>
        <w:t>7- Cửa số chú thích bản đồ có 3 tab</w:t>
      </w:r>
    </w:p>
    <w:p w14:paraId="730A7B4B"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sz w:val="24"/>
          <w:szCs w:val="24"/>
        </w:rPr>
        <w:t>Tab chú thích bản đồ hiển thị các dữ liệu chú thích của bản đồ lâm nghiệp được lựa chọn</w:t>
      </w:r>
    </w:p>
    <w:p w14:paraId="7428EB19"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sz w:val="24"/>
          <w:szCs w:val="24"/>
        </w:rPr>
        <w:t>Tap Lớp bản đồ hiển thị bản đồ nền hiện đang được lựa chọn, bản đồ lâm nghiệp và các lớp bản đồ tham khảo</w:t>
      </w:r>
    </w:p>
    <w:p w14:paraId="60D01764"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sz w:val="24"/>
          <w:szCs w:val="24"/>
        </w:rPr>
        <w:t>Tab thông tin hiển thị kết quả truy vấn dữ liệu thuộc tính</w:t>
      </w:r>
    </w:p>
    <w:p w14:paraId="2A1E342A" w14:textId="77777777" w:rsidR="0054243A" w:rsidRPr="000E734E" w:rsidRDefault="0054243A" w:rsidP="00B159C4">
      <w:pPr>
        <w:rPr>
          <w:rFonts w:asciiTheme="majorHAnsi" w:hAnsiTheme="majorHAnsi" w:cstheme="majorHAnsi"/>
          <w:sz w:val="24"/>
          <w:szCs w:val="24"/>
          <w:lang w:val="en-US"/>
        </w:rPr>
      </w:pPr>
      <w:r w:rsidRPr="00C459D3">
        <w:rPr>
          <w:rFonts w:asciiTheme="majorHAnsi" w:hAnsiTheme="majorHAnsi" w:cstheme="majorHAnsi"/>
          <w:sz w:val="24"/>
          <w:szCs w:val="24"/>
        </w:rPr>
        <w:t>9- Nút phóng to</w:t>
      </w:r>
      <w:r w:rsidR="000E734E">
        <w:rPr>
          <w:rFonts w:asciiTheme="majorHAnsi" w:hAnsiTheme="majorHAnsi" w:cstheme="majorHAnsi"/>
          <w:sz w:val="24"/>
          <w:szCs w:val="24"/>
          <w:lang w:val="en-US"/>
        </w:rPr>
        <w:t xml:space="preserve"> và</w:t>
      </w:r>
      <w:r w:rsidRPr="00C459D3">
        <w:rPr>
          <w:rFonts w:asciiTheme="majorHAnsi" w:hAnsiTheme="majorHAnsi" w:cstheme="majorHAnsi"/>
          <w:sz w:val="24"/>
          <w:szCs w:val="24"/>
        </w:rPr>
        <w:t xml:space="preserve"> thu nhỏ</w:t>
      </w:r>
      <w:r w:rsidR="000E734E">
        <w:rPr>
          <w:rFonts w:asciiTheme="majorHAnsi" w:hAnsiTheme="majorHAnsi" w:cstheme="majorHAnsi"/>
          <w:sz w:val="24"/>
          <w:szCs w:val="24"/>
          <w:lang w:val="en-US"/>
        </w:rPr>
        <w:t xml:space="preserve"> hiển thị bản đồ</w:t>
      </w:r>
    </w:p>
    <w:p w14:paraId="63C40B1E"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sz w:val="24"/>
          <w:szCs w:val="24"/>
        </w:rPr>
        <w:t>Nút thu phóng cho phép bạn thay đổi tỷ lệ bản đồ. Bạn cũng có thể sử dụng con lăn chuột để phóng to, thu nhỏ bản đồ. Ngoài ra, bạn có thể dịch chuyển bản đồ bằng cách nhấc chuột ( nhấp vào bản đồ, giữ chuột và di chuyển chuột)</w:t>
      </w:r>
    </w:p>
    <w:p w14:paraId="72EB7242"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sz w:val="24"/>
          <w:szCs w:val="24"/>
        </w:rPr>
        <w:t xml:space="preserve">10- </w:t>
      </w:r>
      <w:r w:rsidR="00460E0C">
        <w:rPr>
          <w:rFonts w:asciiTheme="majorHAnsi" w:hAnsiTheme="majorHAnsi" w:cstheme="majorHAnsi"/>
          <w:sz w:val="24"/>
          <w:szCs w:val="24"/>
        </w:rPr>
        <w:t>Thước</w:t>
      </w:r>
      <w:r w:rsidRPr="00C459D3">
        <w:rPr>
          <w:rFonts w:asciiTheme="majorHAnsi" w:hAnsiTheme="majorHAnsi" w:cstheme="majorHAnsi"/>
          <w:sz w:val="24"/>
          <w:szCs w:val="24"/>
        </w:rPr>
        <w:t xml:space="preserve"> tỷ lệ</w:t>
      </w:r>
    </w:p>
    <w:p w14:paraId="4D8B518D"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sz w:val="24"/>
          <w:szCs w:val="24"/>
        </w:rPr>
        <w:t>Th</w:t>
      </w:r>
      <w:r w:rsidR="00460E0C">
        <w:rPr>
          <w:rFonts w:asciiTheme="majorHAnsi" w:hAnsiTheme="majorHAnsi" w:cstheme="majorHAnsi"/>
          <w:sz w:val="24"/>
          <w:szCs w:val="24"/>
          <w:lang w:val="en-US"/>
        </w:rPr>
        <w:t>ước</w:t>
      </w:r>
      <w:r w:rsidRPr="00C459D3">
        <w:rPr>
          <w:rFonts w:asciiTheme="majorHAnsi" w:hAnsiTheme="majorHAnsi" w:cstheme="majorHAnsi"/>
          <w:sz w:val="24"/>
          <w:szCs w:val="24"/>
        </w:rPr>
        <w:t xml:space="preserve"> tỷ lệ hiển thị bằng một đường thẳng và dùng để hiển thị độ dài</w:t>
      </w:r>
      <w:r w:rsidR="00460E0C">
        <w:rPr>
          <w:rFonts w:asciiTheme="majorHAnsi" w:hAnsiTheme="majorHAnsi" w:cstheme="majorHAnsi"/>
          <w:sz w:val="24"/>
          <w:szCs w:val="24"/>
          <w:lang w:val="en-US"/>
        </w:rPr>
        <w:t xml:space="preserve">. </w:t>
      </w:r>
      <w:r w:rsidRPr="00C459D3">
        <w:rPr>
          <w:rFonts w:asciiTheme="majorHAnsi" w:hAnsiTheme="majorHAnsi" w:cstheme="majorHAnsi"/>
          <w:sz w:val="24"/>
          <w:szCs w:val="24"/>
        </w:rPr>
        <w:t>Dải số dưới thanh tỷ lệ hiển thị cấp độ thu phóng bản đồ hiện tại. Ứng dụng hoạt động với các cấp độ thu phóng từ 6-18</w:t>
      </w:r>
    </w:p>
    <w:p w14:paraId="74C4668F" w14:textId="77777777" w:rsidR="0054243A" w:rsidRPr="00460E0C" w:rsidRDefault="0054243A" w:rsidP="00460E0C">
      <w:pPr>
        <w:pStyle w:val="ListParagraph"/>
        <w:numPr>
          <w:ilvl w:val="0"/>
          <w:numId w:val="8"/>
        </w:numPr>
        <w:rPr>
          <w:rFonts w:asciiTheme="majorHAnsi" w:hAnsiTheme="majorHAnsi" w:cstheme="majorHAnsi"/>
          <w:sz w:val="24"/>
          <w:szCs w:val="24"/>
        </w:rPr>
      </w:pPr>
      <w:r w:rsidRPr="00460E0C">
        <w:rPr>
          <w:rFonts w:asciiTheme="majorHAnsi" w:hAnsiTheme="majorHAnsi" w:cstheme="majorHAnsi"/>
          <w:sz w:val="24"/>
          <w:szCs w:val="24"/>
        </w:rPr>
        <w:t>Với tỷ lệ thu nhỏ nhất (6), bản đồ hiển thị toàn lãnh thổ Việt Nam</w:t>
      </w:r>
    </w:p>
    <w:p w14:paraId="2D9F8213" w14:textId="77777777" w:rsidR="0054243A" w:rsidRPr="00460E0C" w:rsidRDefault="0054243A" w:rsidP="00460E0C">
      <w:pPr>
        <w:pStyle w:val="ListParagraph"/>
        <w:numPr>
          <w:ilvl w:val="0"/>
          <w:numId w:val="8"/>
        </w:numPr>
        <w:rPr>
          <w:rFonts w:asciiTheme="majorHAnsi" w:hAnsiTheme="majorHAnsi" w:cstheme="majorHAnsi"/>
          <w:sz w:val="24"/>
          <w:szCs w:val="24"/>
        </w:rPr>
      </w:pPr>
      <w:r w:rsidRPr="00460E0C">
        <w:rPr>
          <w:rFonts w:asciiTheme="majorHAnsi" w:hAnsiTheme="majorHAnsi" w:cstheme="majorHAnsi"/>
          <w:sz w:val="24"/>
          <w:szCs w:val="24"/>
        </w:rPr>
        <w:t>Với tỷ lệ phóng to nhất (18,) bản đồ hiển thị đến cấp lô</w:t>
      </w:r>
    </w:p>
    <w:p w14:paraId="5B4DCBC6" w14:textId="77777777" w:rsidR="0054243A" w:rsidRPr="00460E0C" w:rsidRDefault="0054243A" w:rsidP="00460E0C">
      <w:pPr>
        <w:pStyle w:val="ListParagraph"/>
        <w:numPr>
          <w:ilvl w:val="0"/>
          <w:numId w:val="8"/>
        </w:numPr>
        <w:rPr>
          <w:rFonts w:asciiTheme="majorHAnsi" w:hAnsiTheme="majorHAnsi" w:cstheme="majorHAnsi"/>
          <w:sz w:val="24"/>
          <w:szCs w:val="24"/>
        </w:rPr>
      </w:pPr>
      <w:r w:rsidRPr="00460E0C">
        <w:rPr>
          <w:rFonts w:asciiTheme="majorHAnsi" w:hAnsiTheme="majorHAnsi" w:cstheme="majorHAnsi"/>
          <w:sz w:val="24"/>
          <w:szCs w:val="24"/>
        </w:rPr>
        <w:t>Bản đồ lâm nghiệp được hiển thị ở cấp độ phóng to từ 13-18.</w:t>
      </w:r>
    </w:p>
    <w:p w14:paraId="528F3F99" w14:textId="77777777" w:rsidR="0054243A" w:rsidRPr="00C459D3" w:rsidRDefault="0054243A" w:rsidP="00B159C4">
      <w:pPr>
        <w:rPr>
          <w:rFonts w:asciiTheme="majorHAnsi" w:hAnsiTheme="majorHAnsi" w:cstheme="majorHAnsi"/>
          <w:sz w:val="24"/>
          <w:szCs w:val="24"/>
        </w:rPr>
      </w:pPr>
    </w:p>
    <w:p w14:paraId="5C87B429" w14:textId="77777777" w:rsidR="0054243A" w:rsidRPr="008C6E31" w:rsidRDefault="0054243A" w:rsidP="00B159C4">
      <w:pPr>
        <w:rPr>
          <w:rFonts w:asciiTheme="majorHAnsi" w:hAnsiTheme="majorHAnsi" w:cstheme="majorHAnsi"/>
          <w:b/>
          <w:sz w:val="24"/>
          <w:szCs w:val="24"/>
          <w:u w:val="single"/>
        </w:rPr>
      </w:pPr>
      <w:bookmarkStart w:id="12" w:name="_Toc527980561"/>
      <w:bookmarkStart w:id="13" w:name="_Toc527980726"/>
      <w:bookmarkStart w:id="14" w:name="_Toc527980880"/>
      <w:bookmarkStart w:id="15" w:name="_Toc527981749"/>
      <w:r w:rsidRPr="008C6E31">
        <w:rPr>
          <w:rFonts w:asciiTheme="majorHAnsi" w:hAnsiTheme="majorHAnsi" w:cstheme="majorHAnsi"/>
          <w:b/>
          <w:sz w:val="24"/>
          <w:szCs w:val="24"/>
          <w:u w:val="single"/>
        </w:rPr>
        <w:t>CÔNG CỤ TIỆN ÍCH (PALETTE)</w:t>
      </w:r>
      <w:bookmarkEnd w:id="12"/>
      <w:bookmarkEnd w:id="13"/>
      <w:bookmarkEnd w:id="14"/>
      <w:bookmarkEnd w:id="15"/>
    </w:p>
    <w:p w14:paraId="5D177218"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noProof/>
          <w:sz w:val="24"/>
          <w:szCs w:val="24"/>
          <w:lang w:val="fi-FI" w:eastAsia="fi-FI"/>
        </w:rPr>
        <w:drawing>
          <wp:inline distT="0" distB="0" distL="0" distR="0" wp14:anchorId="5165A7BB" wp14:editId="43E0A42C">
            <wp:extent cx="919480" cy="309880"/>
            <wp:effectExtent l="0" t="0" r="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19480" cy="309880"/>
                    </a:xfrm>
                    <a:prstGeom prst="rect">
                      <a:avLst/>
                    </a:prstGeom>
                    <a:noFill/>
                    <a:ln>
                      <a:noFill/>
                    </a:ln>
                  </pic:spPr>
                </pic:pic>
              </a:graphicData>
            </a:graphic>
          </wp:inline>
        </w:drawing>
      </w:r>
    </w:p>
    <w:p w14:paraId="6780DD74" w14:textId="77777777" w:rsidR="0054243A" w:rsidRPr="00C459D3" w:rsidRDefault="0054243A" w:rsidP="00B159C4">
      <w:pPr>
        <w:rPr>
          <w:rFonts w:asciiTheme="majorHAnsi" w:hAnsiTheme="majorHAnsi" w:cstheme="majorHAnsi"/>
          <w:sz w:val="24"/>
          <w:szCs w:val="24"/>
        </w:rPr>
      </w:pPr>
      <w:bookmarkStart w:id="16" w:name="_Toc527980562"/>
      <w:bookmarkStart w:id="17" w:name="_Toc527980727"/>
      <w:bookmarkStart w:id="18" w:name="_Toc527980881"/>
      <w:r w:rsidRPr="008C6E31">
        <w:rPr>
          <w:rFonts w:asciiTheme="majorHAnsi" w:hAnsiTheme="majorHAnsi" w:cstheme="majorHAnsi"/>
          <w:b/>
          <w:sz w:val="24"/>
          <w:szCs w:val="24"/>
          <w:u w:val="single"/>
        </w:rPr>
        <w:t xml:space="preserve"> </w:t>
      </w:r>
      <w:r w:rsidR="008C6E31" w:rsidRPr="008C6E31">
        <w:rPr>
          <w:rFonts w:asciiTheme="majorHAnsi" w:hAnsiTheme="majorHAnsi" w:cstheme="majorHAnsi"/>
          <w:b/>
          <w:sz w:val="24"/>
          <w:szCs w:val="24"/>
          <w:u w:val="single"/>
          <w:lang w:val="en-US"/>
        </w:rPr>
        <w:t>Công cụ xem thông tin</w:t>
      </w:r>
      <w:r w:rsidRPr="00C459D3">
        <w:rPr>
          <w:rFonts w:asciiTheme="majorHAnsi" w:hAnsiTheme="majorHAnsi" w:cstheme="majorHAnsi"/>
          <w:sz w:val="24"/>
          <w:szCs w:val="24"/>
        </w:rPr>
        <w:t xml:space="preserve">        </w:t>
      </w:r>
      <w:r w:rsidRPr="00C459D3">
        <w:rPr>
          <w:rFonts w:asciiTheme="majorHAnsi" w:hAnsiTheme="majorHAnsi" w:cstheme="majorHAnsi"/>
          <w:noProof/>
          <w:sz w:val="24"/>
          <w:szCs w:val="24"/>
          <w:lang w:val="fi-FI" w:eastAsia="fi-FI"/>
        </w:rPr>
        <w:drawing>
          <wp:inline distT="0" distB="0" distL="0" distR="0" wp14:anchorId="1C0713C3" wp14:editId="568DE945">
            <wp:extent cx="180975" cy="171450"/>
            <wp:effectExtent l="0" t="0" r="9525" b="0"/>
            <wp:docPr id="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0975" cy="171450"/>
                    </a:xfrm>
                    <a:prstGeom prst="rect">
                      <a:avLst/>
                    </a:prstGeom>
                    <a:noFill/>
                    <a:ln>
                      <a:noFill/>
                    </a:ln>
                  </pic:spPr>
                </pic:pic>
              </a:graphicData>
            </a:graphic>
          </wp:inline>
        </w:drawing>
      </w:r>
      <w:bookmarkEnd w:id="16"/>
      <w:bookmarkEnd w:id="17"/>
      <w:bookmarkEnd w:id="18"/>
    </w:p>
    <w:p w14:paraId="55BCAA11" w14:textId="77777777" w:rsidR="0054243A" w:rsidRPr="006B5258" w:rsidRDefault="0054243A" w:rsidP="00B159C4">
      <w:pPr>
        <w:rPr>
          <w:rFonts w:asciiTheme="majorHAnsi" w:hAnsiTheme="majorHAnsi" w:cstheme="majorHAnsi"/>
          <w:sz w:val="24"/>
          <w:szCs w:val="24"/>
          <w:lang w:val="en-US"/>
        </w:rPr>
      </w:pPr>
      <w:r w:rsidRPr="00C459D3">
        <w:rPr>
          <w:rFonts w:asciiTheme="majorHAnsi" w:hAnsiTheme="majorHAnsi" w:cstheme="majorHAnsi"/>
          <w:sz w:val="24"/>
          <w:szCs w:val="24"/>
        </w:rPr>
        <w:lastRenderedPageBreak/>
        <w:t xml:space="preserve">Công cụ </w:t>
      </w:r>
      <w:r w:rsidR="006B5258">
        <w:rPr>
          <w:rFonts w:asciiTheme="majorHAnsi" w:hAnsiTheme="majorHAnsi" w:cstheme="majorHAnsi"/>
          <w:sz w:val="24"/>
          <w:szCs w:val="24"/>
          <w:lang w:val="en-US"/>
        </w:rPr>
        <w:t xml:space="preserve">xem </w:t>
      </w:r>
      <w:r w:rsidRPr="00C459D3">
        <w:rPr>
          <w:rFonts w:asciiTheme="majorHAnsi" w:hAnsiTheme="majorHAnsi" w:cstheme="majorHAnsi"/>
          <w:sz w:val="24"/>
          <w:szCs w:val="24"/>
        </w:rPr>
        <w:t xml:space="preserve">thông tin dùng để </w:t>
      </w:r>
      <w:r w:rsidR="006B5258">
        <w:rPr>
          <w:rFonts w:asciiTheme="majorHAnsi" w:hAnsiTheme="majorHAnsi" w:cstheme="majorHAnsi"/>
          <w:sz w:val="24"/>
          <w:szCs w:val="24"/>
          <w:lang w:val="en-US"/>
        </w:rPr>
        <w:t xml:space="preserve">xem thông tin </w:t>
      </w:r>
      <w:r w:rsidRPr="00C459D3">
        <w:rPr>
          <w:rFonts w:asciiTheme="majorHAnsi" w:hAnsiTheme="majorHAnsi" w:cstheme="majorHAnsi"/>
          <w:sz w:val="24"/>
          <w:szCs w:val="24"/>
        </w:rPr>
        <w:t>thuộc tính của lô rừng</w:t>
      </w:r>
      <w:r w:rsidR="006B5258">
        <w:rPr>
          <w:rFonts w:asciiTheme="majorHAnsi" w:hAnsiTheme="majorHAnsi" w:cstheme="majorHAnsi"/>
          <w:sz w:val="24"/>
          <w:szCs w:val="24"/>
          <w:lang w:val="en-US"/>
        </w:rPr>
        <w:t xml:space="preserve"> được chọn</w:t>
      </w:r>
      <w:r w:rsidRPr="00C459D3">
        <w:rPr>
          <w:rFonts w:asciiTheme="majorHAnsi" w:hAnsiTheme="majorHAnsi" w:cstheme="majorHAnsi"/>
          <w:sz w:val="24"/>
          <w:szCs w:val="24"/>
        </w:rPr>
        <w:t>. Kết quả sẽ được hiển thị dưới dạ</w:t>
      </w:r>
      <w:r w:rsidR="00B12414">
        <w:rPr>
          <w:rFonts w:asciiTheme="majorHAnsi" w:hAnsiTheme="majorHAnsi" w:cstheme="majorHAnsi"/>
          <w:sz w:val="24"/>
          <w:szCs w:val="24"/>
        </w:rPr>
        <w:t xml:space="preserve">ng </w:t>
      </w:r>
      <w:r w:rsidR="006B5258">
        <w:rPr>
          <w:rFonts w:asciiTheme="majorHAnsi" w:hAnsiTheme="majorHAnsi" w:cstheme="majorHAnsi"/>
          <w:sz w:val="24"/>
          <w:szCs w:val="24"/>
          <w:lang w:val="en-US"/>
        </w:rPr>
        <w:t>liệt kê theo các thông tin</w:t>
      </w:r>
      <w:r w:rsidR="00B12414">
        <w:rPr>
          <w:rFonts w:asciiTheme="majorHAnsi" w:hAnsiTheme="majorHAnsi" w:cstheme="majorHAnsi"/>
          <w:sz w:val="24"/>
          <w:szCs w:val="24"/>
        </w:rPr>
        <w:t>(</w:t>
      </w:r>
      <w:r w:rsidRPr="00C459D3">
        <w:rPr>
          <w:rFonts w:asciiTheme="majorHAnsi" w:hAnsiTheme="majorHAnsi" w:cstheme="majorHAnsi"/>
          <w:sz w:val="24"/>
          <w:szCs w:val="24"/>
        </w:rPr>
        <w:t>trên thanh công cụ Thông tin) trong phần chú thích bản đồ</w:t>
      </w:r>
      <w:r w:rsidR="006B5258">
        <w:rPr>
          <w:rFonts w:asciiTheme="majorHAnsi" w:hAnsiTheme="majorHAnsi" w:cstheme="majorHAnsi"/>
          <w:sz w:val="24"/>
          <w:szCs w:val="24"/>
          <w:lang w:val="en-US"/>
        </w:rPr>
        <w:t>. Các bước thực hiện:</w:t>
      </w:r>
    </w:p>
    <w:p w14:paraId="41D542D7" w14:textId="77777777" w:rsidR="0054243A" w:rsidRPr="006B5258" w:rsidRDefault="0054243A" w:rsidP="006B5258">
      <w:pPr>
        <w:pStyle w:val="ListParagraph"/>
        <w:numPr>
          <w:ilvl w:val="0"/>
          <w:numId w:val="9"/>
        </w:numPr>
        <w:rPr>
          <w:rFonts w:asciiTheme="majorHAnsi" w:hAnsiTheme="majorHAnsi" w:cstheme="majorHAnsi"/>
          <w:sz w:val="24"/>
          <w:szCs w:val="24"/>
        </w:rPr>
      </w:pPr>
      <w:r w:rsidRPr="006B5258">
        <w:rPr>
          <w:rFonts w:asciiTheme="majorHAnsi" w:hAnsiTheme="majorHAnsi" w:cstheme="majorHAnsi"/>
          <w:sz w:val="24"/>
          <w:szCs w:val="24"/>
        </w:rPr>
        <w:t xml:space="preserve">Lựa chọn công cụ </w:t>
      </w:r>
      <w:r w:rsidR="006B5258">
        <w:rPr>
          <w:rFonts w:asciiTheme="majorHAnsi" w:hAnsiTheme="majorHAnsi" w:cstheme="majorHAnsi"/>
          <w:sz w:val="24"/>
          <w:szCs w:val="24"/>
          <w:lang w:val="en-US"/>
        </w:rPr>
        <w:t xml:space="preserve"> xem</w:t>
      </w:r>
      <w:r w:rsidRPr="006B5258">
        <w:rPr>
          <w:rFonts w:asciiTheme="majorHAnsi" w:hAnsiTheme="majorHAnsi" w:cstheme="majorHAnsi"/>
          <w:sz w:val="24"/>
          <w:szCs w:val="24"/>
        </w:rPr>
        <w:t>Thông tin</w:t>
      </w:r>
    </w:p>
    <w:p w14:paraId="2D7204D4" w14:textId="77777777" w:rsidR="0054243A" w:rsidRPr="006B5258" w:rsidRDefault="0054243A" w:rsidP="006B5258">
      <w:pPr>
        <w:pStyle w:val="ListParagraph"/>
        <w:numPr>
          <w:ilvl w:val="0"/>
          <w:numId w:val="9"/>
        </w:numPr>
        <w:rPr>
          <w:rFonts w:asciiTheme="majorHAnsi" w:hAnsiTheme="majorHAnsi" w:cstheme="majorHAnsi"/>
          <w:sz w:val="24"/>
          <w:szCs w:val="24"/>
        </w:rPr>
      </w:pPr>
      <w:r w:rsidRPr="006B5258">
        <w:rPr>
          <w:rFonts w:asciiTheme="majorHAnsi" w:hAnsiTheme="majorHAnsi" w:cstheme="majorHAnsi"/>
          <w:sz w:val="24"/>
          <w:szCs w:val="24"/>
        </w:rPr>
        <w:t>Nhấp chuột vào lô mà bạn quan tâm</w:t>
      </w:r>
    </w:p>
    <w:p w14:paraId="0A3000E0" w14:textId="77777777" w:rsidR="0054243A" w:rsidRPr="006B5258" w:rsidRDefault="0054243A" w:rsidP="006B5258">
      <w:pPr>
        <w:pStyle w:val="ListParagraph"/>
        <w:numPr>
          <w:ilvl w:val="0"/>
          <w:numId w:val="9"/>
        </w:numPr>
        <w:rPr>
          <w:rFonts w:asciiTheme="majorHAnsi" w:hAnsiTheme="majorHAnsi" w:cstheme="majorHAnsi"/>
          <w:sz w:val="24"/>
          <w:szCs w:val="24"/>
        </w:rPr>
      </w:pPr>
      <w:r w:rsidRPr="006B5258">
        <w:rPr>
          <w:rFonts w:asciiTheme="majorHAnsi" w:hAnsiTheme="majorHAnsi" w:cstheme="majorHAnsi"/>
          <w:sz w:val="24"/>
          <w:szCs w:val="24"/>
        </w:rPr>
        <w:t>Ứng dụng sẽ hiển thị dữ liệu thuộc tính của lô mà bạn quan tâm đó</w:t>
      </w:r>
    </w:p>
    <w:p w14:paraId="6E9E4C44" w14:textId="77777777" w:rsidR="0054243A" w:rsidRPr="00C459D3" w:rsidRDefault="00B12414" w:rsidP="00B159C4">
      <w:pPr>
        <w:rPr>
          <w:rFonts w:asciiTheme="majorHAnsi" w:hAnsiTheme="majorHAnsi" w:cstheme="majorHAnsi"/>
          <w:sz w:val="24"/>
          <w:szCs w:val="24"/>
        </w:rPr>
      </w:pPr>
      <w:r>
        <w:rPr>
          <w:noProof/>
          <w:lang w:val="fi-FI" w:eastAsia="fi-FI"/>
        </w:rPr>
        <w:drawing>
          <wp:inline distT="0" distB="0" distL="0" distR="0" wp14:anchorId="1D3AD635" wp14:editId="7538766F">
            <wp:extent cx="2521733" cy="3675637"/>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23344" cy="3677985"/>
                    </a:xfrm>
                    <a:prstGeom prst="rect">
                      <a:avLst/>
                    </a:prstGeom>
                  </pic:spPr>
                </pic:pic>
              </a:graphicData>
            </a:graphic>
          </wp:inline>
        </w:drawing>
      </w:r>
    </w:p>
    <w:p w14:paraId="49E0C410" w14:textId="77777777" w:rsidR="0054243A" w:rsidRPr="00C459D3" w:rsidRDefault="008C6E31" w:rsidP="00B159C4">
      <w:pPr>
        <w:rPr>
          <w:rFonts w:asciiTheme="majorHAnsi" w:hAnsiTheme="majorHAnsi" w:cstheme="majorHAnsi"/>
          <w:sz w:val="24"/>
          <w:szCs w:val="24"/>
        </w:rPr>
      </w:pPr>
      <w:bookmarkStart w:id="19" w:name="_Toc527980563"/>
      <w:bookmarkStart w:id="20" w:name="_Toc527980728"/>
      <w:bookmarkStart w:id="21" w:name="_Toc527980882"/>
      <w:r w:rsidRPr="008C6E31">
        <w:rPr>
          <w:rFonts w:asciiTheme="majorHAnsi" w:hAnsiTheme="majorHAnsi" w:cstheme="majorHAnsi"/>
          <w:b/>
          <w:sz w:val="24"/>
          <w:szCs w:val="24"/>
          <w:u w:val="single"/>
          <w:lang w:val="en-US"/>
        </w:rPr>
        <w:t>Công cụ đo lường</w:t>
      </w:r>
      <w:r w:rsidR="0054243A" w:rsidRPr="00C459D3">
        <w:rPr>
          <w:rFonts w:asciiTheme="majorHAnsi" w:hAnsiTheme="majorHAnsi" w:cstheme="majorHAnsi"/>
          <w:sz w:val="24"/>
          <w:szCs w:val="24"/>
        </w:rPr>
        <w:t xml:space="preserve">   </w:t>
      </w:r>
      <w:r w:rsidR="0054243A" w:rsidRPr="00C459D3">
        <w:rPr>
          <w:rFonts w:asciiTheme="majorHAnsi" w:hAnsiTheme="majorHAnsi" w:cstheme="majorHAnsi"/>
          <w:noProof/>
          <w:sz w:val="24"/>
          <w:szCs w:val="24"/>
          <w:lang w:val="fi-FI" w:eastAsia="fi-FI"/>
        </w:rPr>
        <w:drawing>
          <wp:inline distT="0" distB="0" distL="0" distR="0" wp14:anchorId="12246F99" wp14:editId="1AD9EA05">
            <wp:extent cx="147955" cy="161925"/>
            <wp:effectExtent l="0" t="0" r="4445" b="9525"/>
            <wp:docPr id="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7955" cy="161925"/>
                    </a:xfrm>
                    <a:prstGeom prst="rect">
                      <a:avLst/>
                    </a:prstGeom>
                    <a:noFill/>
                    <a:ln>
                      <a:noFill/>
                    </a:ln>
                  </pic:spPr>
                </pic:pic>
              </a:graphicData>
            </a:graphic>
          </wp:inline>
        </w:drawing>
      </w:r>
      <w:bookmarkEnd w:id="19"/>
      <w:bookmarkEnd w:id="20"/>
      <w:bookmarkEnd w:id="21"/>
    </w:p>
    <w:p w14:paraId="4ECE814A" w14:textId="77777777" w:rsidR="0054243A" w:rsidRPr="006B5258" w:rsidRDefault="0054243A" w:rsidP="00B159C4">
      <w:pPr>
        <w:rPr>
          <w:rFonts w:asciiTheme="majorHAnsi" w:hAnsiTheme="majorHAnsi" w:cstheme="majorHAnsi"/>
          <w:sz w:val="24"/>
          <w:szCs w:val="24"/>
          <w:lang w:val="en-US"/>
        </w:rPr>
      </w:pPr>
      <w:r w:rsidRPr="00C459D3">
        <w:rPr>
          <w:rFonts w:asciiTheme="majorHAnsi" w:hAnsiTheme="majorHAnsi" w:cstheme="majorHAnsi"/>
          <w:sz w:val="24"/>
          <w:szCs w:val="24"/>
        </w:rPr>
        <w:t xml:space="preserve">Công cụ đo lường dùng để </w:t>
      </w:r>
      <w:r w:rsidR="006B5258">
        <w:rPr>
          <w:rFonts w:asciiTheme="majorHAnsi" w:hAnsiTheme="majorHAnsi" w:cstheme="majorHAnsi"/>
          <w:sz w:val="24"/>
          <w:szCs w:val="24"/>
          <w:lang w:val="en-US"/>
        </w:rPr>
        <w:t xml:space="preserve">xác định, </w:t>
      </w:r>
      <w:r w:rsidRPr="00C459D3">
        <w:rPr>
          <w:rFonts w:asciiTheme="majorHAnsi" w:hAnsiTheme="majorHAnsi" w:cstheme="majorHAnsi"/>
          <w:sz w:val="24"/>
          <w:szCs w:val="24"/>
        </w:rPr>
        <w:t>đo đạc vị trí, độ dài hoặc diện tích</w:t>
      </w:r>
      <w:r w:rsidR="006B5258">
        <w:rPr>
          <w:rFonts w:asciiTheme="majorHAnsi" w:hAnsiTheme="majorHAnsi" w:cstheme="majorHAnsi"/>
          <w:sz w:val="24"/>
          <w:szCs w:val="24"/>
          <w:lang w:val="en-US"/>
        </w:rPr>
        <w:t xml:space="preserve"> trên bản đồ. Các bước thực hiện như sau:</w:t>
      </w:r>
    </w:p>
    <w:p w14:paraId="6342C7CD"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sz w:val="24"/>
          <w:szCs w:val="24"/>
        </w:rPr>
        <w:t xml:space="preserve">Nhấp chuột vào nút </w:t>
      </w:r>
      <w:r w:rsidR="00B12414" w:rsidRPr="00C459D3">
        <w:rPr>
          <w:rFonts w:asciiTheme="majorHAnsi" w:hAnsiTheme="majorHAnsi" w:cstheme="majorHAnsi"/>
          <w:noProof/>
          <w:sz w:val="24"/>
          <w:szCs w:val="24"/>
          <w:lang w:val="fi-FI" w:eastAsia="fi-FI"/>
        </w:rPr>
        <w:drawing>
          <wp:inline distT="0" distB="0" distL="0" distR="0" wp14:anchorId="34F38674" wp14:editId="7D79D24D">
            <wp:extent cx="147955" cy="161925"/>
            <wp:effectExtent l="0" t="0" r="4445" b="9525"/>
            <wp:docPr id="1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7955" cy="161925"/>
                    </a:xfrm>
                    <a:prstGeom prst="rect">
                      <a:avLst/>
                    </a:prstGeom>
                    <a:noFill/>
                    <a:ln>
                      <a:noFill/>
                    </a:ln>
                  </pic:spPr>
                </pic:pic>
              </a:graphicData>
            </a:graphic>
          </wp:inline>
        </w:drawing>
      </w:r>
      <w:r w:rsidRPr="00C459D3">
        <w:rPr>
          <w:rFonts w:asciiTheme="majorHAnsi" w:hAnsiTheme="majorHAnsi" w:cstheme="majorHAnsi"/>
          <w:sz w:val="24"/>
          <w:szCs w:val="24"/>
        </w:rPr>
        <w:t>, mở thanh menu có 3 biểu tượng cho 3 chức năng đo đạc khác nhau</w:t>
      </w:r>
    </w:p>
    <w:p w14:paraId="13F7EE19"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noProof/>
          <w:sz w:val="24"/>
          <w:szCs w:val="24"/>
          <w:lang w:val="fi-FI" w:eastAsia="fi-FI"/>
        </w:rPr>
        <w:drawing>
          <wp:inline distT="0" distB="0" distL="0" distR="0" wp14:anchorId="4585BCB9" wp14:editId="36A5DCA6">
            <wp:extent cx="814705" cy="276225"/>
            <wp:effectExtent l="0" t="0" r="444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14705" cy="276225"/>
                    </a:xfrm>
                    <a:prstGeom prst="rect">
                      <a:avLst/>
                    </a:prstGeom>
                    <a:noFill/>
                    <a:ln>
                      <a:noFill/>
                    </a:ln>
                  </pic:spPr>
                </pic:pic>
              </a:graphicData>
            </a:graphic>
          </wp:inline>
        </w:drawing>
      </w:r>
    </w:p>
    <w:p w14:paraId="2975FAC4" w14:textId="77777777" w:rsidR="0054243A" w:rsidRPr="00C459D3" w:rsidRDefault="00B12414" w:rsidP="00B159C4">
      <w:pPr>
        <w:rPr>
          <w:rFonts w:asciiTheme="majorHAnsi" w:hAnsiTheme="majorHAnsi" w:cstheme="majorHAnsi"/>
          <w:sz w:val="24"/>
          <w:szCs w:val="24"/>
        </w:rPr>
      </w:pPr>
      <w:r>
        <w:rPr>
          <w:rFonts w:asciiTheme="majorHAnsi" w:hAnsiTheme="majorHAnsi" w:cstheme="majorHAnsi"/>
          <w:sz w:val="24"/>
          <w:szCs w:val="24"/>
        </w:rPr>
        <w:t>Chức năng đo đạc:</w:t>
      </w:r>
    </w:p>
    <w:p w14:paraId="2E220832" w14:textId="77777777" w:rsidR="0054243A" w:rsidRPr="00B12414" w:rsidRDefault="0054243A" w:rsidP="00B12414">
      <w:pPr>
        <w:pStyle w:val="ListParagraph"/>
        <w:numPr>
          <w:ilvl w:val="0"/>
          <w:numId w:val="7"/>
        </w:numPr>
        <w:rPr>
          <w:rFonts w:asciiTheme="majorHAnsi" w:hAnsiTheme="majorHAnsi" w:cstheme="majorHAnsi"/>
          <w:sz w:val="24"/>
          <w:szCs w:val="24"/>
        </w:rPr>
      </w:pPr>
      <w:r w:rsidRPr="00B12414">
        <w:rPr>
          <w:rFonts w:asciiTheme="majorHAnsi" w:hAnsiTheme="majorHAnsi" w:cstheme="majorHAnsi"/>
          <w:sz w:val="24"/>
          <w:szCs w:val="24"/>
        </w:rPr>
        <w:t>vị trí của điểm mà bạn nhấp chọn</w:t>
      </w:r>
    </w:p>
    <w:p w14:paraId="6AA13B94" w14:textId="77777777" w:rsidR="0054243A" w:rsidRPr="00B12414" w:rsidRDefault="0054243A" w:rsidP="00B12414">
      <w:pPr>
        <w:pStyle w:val="ListParagraph"/>
        <w:numPr>
          <w:ilvl w:val="0"/>
          <w:numId w:val="7"/>
        </w:numPr>
        <w:rPr>
          <w:rFonts w:asciiTheme="majorHAnsi" w:hAnsiTheme="majorHAnsi" w:cstheme="majorHAnsi"/>
          <w:sz w:val="24"/>
          <w:szCs w:val="24"/>
        </w:rPr>
      </w:pPr>
      <w:r w:rsidRPr="00B12414">
        <w:rPr>
          <w:rFonts w:asciiTheme="majorHAnsi" w:hAnsiTheme="majorHAnsi" w:cstheme="majorHAnsi"/>
          <w:sz w:val="24"/>
          <w:szCs w:val="24"/>
        </w:rPr>
        <w:t>Khoảng cách của đường mà bạn đã số hóa</w:t>
      </w:r>
    </w:p>
    <w:p w14:paraId="46779FAA" w14:textId="77777777" w:rsidR="0054243A" w:rsidRPr="00B12414" w:rsidRDefault="0054243A" w:rsidP="00B12414">
      <w:pPr>
        <w:pStyle w:val="ListParagraph"/>
        <w:numPr>
          <w:ilvl w:val="0"/>
          <w:numId w:val="7"/>
        </w:numPr>
        <w:rPr>
          <w:rFonts w:asciiTheme="majorHAnsi" w:hAnsiTheme="majorHAnsi" w:cstheme="majorHAnsi"/>
          <w:sz w:val="24"/>
          <w:szCs w:val="24"/>
        </w:rPr>
      </w:pPr>
      <w:r w:rsidRPr="00B12414">
        <w:rPr>
          <w:rFonts w:asciiTheme="majorHAnsi" w:hAnsiTheme="majorHAnsi" w:cstheme="majorHAnsi"/>
          <w:sz w:val="24"/>
          <w:szCs w:val="24"/>
        </w:rPr>
        <w:t>Diện tích của đa giác mà bạn đã số hóa</w:t>
      </w:r>
    </w:p>
    <w:p w14:paraId="7635231B" w14:textId="77777777" w:rsidR="0054243A" w:rsidRPr="00807814" w:rsidRDefault="0054243A" w:rsidP="00B159C4">
      <w:pPr>
        <w:rPr>
          <w:rFonts w:asciiTheme="majorHAnsi" w:hAnsiTheme="majorHAnsi" w:cstheme="majorHAnsi"/>
          <w:sz w:val="24"/>
          <w:szCs w:val="24"/>
          <w:lang w:val="en-US"/>
        </w:rPr>
      </w:pPr>
      <w:r w:rsidRPr="00C459D3">
        <w:rPr>
          <w:rFonts w:asciiTheme="majorHAnsi" w:hAnsiTheme="majorHAnsi" w:cstheme="majorHAnsi"/>
          <w:sz w:val="24"/>
          <w:szCs w:val="24"/>
        </w:rPr>
        <w:t>V</w:t>
      </w:r>
      <w:r w:rsidR="007C78E2">
        <w:rPr>
          <w:rFonts w:asciiTheme="majorHAnsi" w:hAnsiTheme="majorHAnsi" w:cstheme="majorHAnsi"/>
          <w:sz w:val="24"/>
          <w:szCs w:val="24"/>
          <w:lang w:val="en-US"/>
        </w:rPr>
        <w:t>í dụ</w:t>
      </w:r>
      <w:r w:rsidRPr="00C459D3">
        <w:rPr>
          <w:rFonts w:asciiTheme="majorHAnsi" w:hAnsiTheme="majorHAnsi" w:cstheme="majorHAnsi"/>
          <w:sz w:val="24"/>
          <w:szCs w:val="24"/>
        </w:rPr>
        <w:t>: Khi tính toán chiều dài của một đoạn thẳng, lựa chọn công cụ đo chiều dài ( ở giữa) và số hóa các đỉểm trên đường thẳng đó.Sau đó click đúp vào điểm cuối cùng. Hình dưới đây minh họa cách thức ứng dụng hiển thị các kết quả</w:t>
      </w:r>
      <w:r w:rsidR="00807814">
        <w:rPr>
          <w:rFonts w:asciiTheme="majorHAnsi" w:hAnsiTheme="majorHAnsi" w:cstheme="majorHAnsi"/>
          <w:sz w:val="24"/>
          <w:szCs w:val="24"/>
          <w:lang w:val="en-US"/>
        </w:rPr>
        <w:t xml:space="preserve"> đo đạc:</w:t>
      </w:r>
    </w:p>
    <w:p w14:paraId="6F90C7A7"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noProof/>
          <w:sz w:val="24"/>
          <w:szCs w:val="24"/>
          <w:lang w:val="fi-FI" w:eastAsia="fi-FI"/>
        </w:rPr>
        <w:lastRenderedPageBreak/>
        <w:drawing>
          <wp:inline distT="0" distB="0" distL="0" distR="0" wp14:anchorId="140EA52C" wp14:editId="10E34CCC">
            <wp:extent cx="4981575" cy="2990850"/>
            <wp:effectExtent l="0" t="0" r="9525"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81575" cy="2990850"/>
                    </a:xfrm>
                    <a:prstGeom prst="rect">
                      <a:avLst/>
                    </a:prstGeom>
                    <a:noFill/>
                    <a:ln>
                      <a:noFill/>
                    </a:ln>
                  </pic:spPr>
                </pic:pic>
              </a:graphicData>
            </a:graphic>
          </wp:inline>
        </w:drawing>
      </w:r>
    </w:p>
    <w:p w14:paraId="204853D2"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sz w:val="24"/>
          <w:szCs w:val="24"/>
        </w:rPr>
        <w:t>Đối với đoạn thẳng, đơn vị tính mặc định là mét. Bạn cũng có thể chuyển đơn vị về km nếu cần</w:t>
      </w:r>
    </w:p>
    <w:p w14:paraId="11C46666"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noProof/>
          <w:sz w:val="24"/>
          <w:szCs w:val="24"/>
          <w:lang w:val="fi-FI" w:eastAsia="fi-FI"/>
        </w:rPr>
        <w:drawing>
          <wp:inline distT="0" distB="0" distL="0" distR="0" wp14:anchorId="7B05F058" wp14:editId="2DE24FB0">
            <wp:extent cx="704850" cy="409575"/>
            <wp:effectExtent l="0" t="0" r="0" b="9525"/>
            <wp:docPr id="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04850" cy="409575"/>
                    </a:xfrm>
                    <a:prstGeom prst="rect">
                      <a:avLst/>
                    </a:prstGeom>
                    <a:noFill/>
                    <a:ln>
                      <a:noFill/>
                    </a:ln>
                  </pic:spPr>
                </pic:pic>
              </a:graphicData>
            </a:graphic>
          </wp:inline>
        </w:drawing>
      </w:r>
    </w:p>
    <w:p w14:paraId="369918FE"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sz w:val="24"/>
          <w:szCs w:val="24"/>
        </w:rPr>
        <w:t>Đơn vị mặc định đo diện tích là hecta. Bạn có thể đổi đơn vị thành km2 nếu cần</w:t>
      </w:r>
    </w:p>
    <w:p w14:paraId="2A609C1F" w14:textId="77777777" w:rsidR="0054243A" w:rsidRPr="00C459D3" w:rsidRDefault="008C6E31" w:rsidP="00B159C4">
      <w:pPr>
        <w:rPr>
          <w:rFonts w:asciiTheme="majorHAnsi" w:hAnsiTheme="majorHAnsi" w:cstheme="majorHAnsi"/>
          <w:sz w:val="24"/>
          <w:szCs w:val="24"/>
        </w:rPr>
      </w:pPr>
      <w:bookmarkStart w:id="22" w:name="_Toc527980564"/>
      <w:bookmarkStart w:id="23" w:name="_Toc527980729"/>
      <w:bookmarkStart w:id="24" w:name="_Toc527980883"/>
      <w:r w:rsidRPr="008C6E31">
        <w:rPr>
          <w:rFonts w:asciiTheme="majorHAnsi" w:hAnsiTheme="majorHAnsi" w:cstheme="majorHAnsi"/>
          <w:b/>
          <w:sz w:val="24"/>
          <w:szCs w:val="24"/>
          <w:u w:val="single"/>
          <w:lang w:val="en-US"/>
        </w:rPr>
        <w:t>Công cụ in ấn</w:t>
      </w:r>
      <w:r w:rsidR="0054243A" w:rsidRPr="00C459D3">
        <w:rPr>
          <w:rFonts w:asciiTheme="majorHAnsi" w:hAnsiTheme="majorHAnsi" w:cstheme="majorHAnsi"/>
          <w:sz w:val="24"/>
          <w:szCs w:val="24"/>
        </w:rPr>
        <w:t xml:space="preserve">            </w:t>
      </w:r>
      <w:r w:rsidR="0054243A" w:rsidRPr="00C459D3">
        <w:rPr>
          <w:rFonts w:asciiTheme="majorHAnsi" w:hAnsiTheme="majorHAnsi" w:cstheme="majorHAnsi"/>
          <w:noProof/>
          <w:sz w:val="24"/>
          <w:szCs w:val="24"/>
          <w:lang w:val="fi-FI" w:eastAsia="fi-FI"/>
        </w:rPr>
        <w:drawing>
          <wp:inline distT="0" distB="0" distL="0" distR="0" wp14:anchorId="5E17E62E" wp14:editId="55E66B58">
            <wp:extent cx="180975" cy="190500"/>
            <wp:effectExtent l="0" t="0" r="9525" b="0"/>
            <wp:docPr id="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0975" cy="190500"/>
                    </a:xfrm>
                    <a:prstGeom prst="rect">
                      <a:avLst/>
                    </a:prstGeom>
                    <a:noFill/>
                    <a:ln>
                      <a:noFill/>
                    </a:ln>
                  </pic:spPr>
                </pic:pic>
              </a:graphicData>
            </a:graphic>
          </wp:inline>
        </w:drawing>
      </w:r>
      <w:bookmarkEnd w:id="22"/>
      <w:bookmarkEnd w:id="23"/>
      <w:bookmarkEnd w:id="24"/>
    </w:p>
    <w:p w14:paraId="57520E8D" w14:textId="77777777" w:rsidR="0054243A" w:rsidRPr="00C459D3" w:rsidRDefault="00807814" w:rsidP="00B159C4">
      <w:pPr>
        <w:rPr>
          <w:rFonts w:asciiTheme="majorHAnsi" w:hAnsiTheme="majorHAnsi" w:cstheme="majorHAnsi"/>
          <w:sz w:val="24"/>
          <w:szCs w:val="24"/>
        </w:rPr>
      </w:pPr>
      <w:r>
        <w:rPr>
          <w:rFonts w:asciiTheme="majorHAnsi" w:hAnsiTheme="majorHAnsi" w:cstheme="majorHAnsi"/>
          <w:sz w:val="24"/>
          <w:szCs w:val="24"/>
          <w:lang w:val="en-US"/>
        </w:rPr>
        <w:t xml:space="preserve">Công cụ in bản đồ giúp người dùng có thể in bản đồ của khu vực mong muốn. </w:t>
      </w:r>
      <w:r w:rsidR="0054243A" w:rsidRPr="00C459D3">
        <w:rPr>
          <w:rFonts w:asciiTheme="majorHAnsi" w:hAnsiTheme="majorHAnsi" w:cstheme="majorHAnsi"/>
          <w:sz w:val="24"/>
          <w:szCs w:val="24"/>
        </w:rPr>
        <w:t>Khi bạn nhấp vào nút in, hệ thống sẽ hiển thị hội thoại in để bạn có thể in cửa sổ bản đồ hiện đang được hiển thị</w:t>
      </w:r>
    </w:p>
    <w:p w14:paraId="02052765" w14:textId="77777777" w:rsidR="0054243A" w:rsidRPr="008C6E31" w:rsidRDefault="0054243A" w:rsidP="00B159C4">
      <w:pPr>
        <w:rPr>
          <w:rFonts w:asciiTheme="majorHAnsi" w:hAnsiTheme="majorHAnsi" w:cstheme="majorHAnsi"/>
          <w:sz w:val="24"/>
          <w:szCs w:val="24"/>
          <w:u w:val="single"/>
        </w:rPr>
      </w:pPr>
    </w:p>
    <w:p w14:paraId="1AC4FDF3" w14:textId="77777777" w:rsidR="0054243A" w:rsidRPr="00C459D3" w:rsidRDefault="0054243A" w:rsidP="00B159C4">
      <w:pPr>
        <w:rPr>
          <w:rFonts w:asciiTheme="majorHAnsi" w:hAnsiTheme="majorHAnsi" w:cstheme="majorHAnsi"/>
          <w:b/>
          <w:sz w:val="24"/>
          <w:szCs w:val="24"/>
        </w:rPr>
      </w:pPr>
      <w:bookmarkStart w:id="25" w:name="_Toc527980565"/>
      <w:bookmarkStart w:id="26" w:name="_Toc527980730"/>
      <w:bookmarkStart w:id="27" w:name="_Toc527980884"/>
      <w:bookmarkStart w:id="28" w:name="_Toc527981750"/>
      <w:r w:rsidRPr="008C6E31">
        <w:rPr>
          <w:rFonts w:asciiTheme="majorHAnsi" w:hAnsiTheme="majorHAnsi" w:cstheme="majorHAnsi"/>
          <w:b/>
          <w:sz w:val="24"/>
          <w:szCs w:val="24"/>
          <w:u w:val="single"/>
        </w:rPr>
        <w:t>TÌM KIẾM</w:t>
      </w:r>
      <w:bookmarkEnd w:id="25"/>
      <w:bookmarkEnd w:id="26"/>
      <w:bookmarkEnd w:id="27"/>
      <w:bookmarkEnd w:id="28"/>
    </w:p>
    <w:p w14:paraId="124F05DC" w14:textId="77777777" w:rsidR="00555EF0" w:rsidRDefault="0054243A" w:rsidP="00B159C4">
      <w:pPr>
        <w:rPr>
          <w:rFonts w:asciiTheme="majorHAnsi" w:hAnsiTheme="majorHAnsi" w:cstheme="majorHAnsi"/>
          <w:sz w:val="24"/>
          <w:szCs w:val="24"/>
          <w:lang w:val="en-US"/>
        </w:rPr>
      </w:pPr>
      <w:r w:rsidRPr="00C459D3">
        <w:rPr>
          <w:rFonts w:asciiTheme="majorHAnsi" w:hAnsiTheme="majorHAnsi" w:cstheme="majorHAnsi"/>
          <w:sz w:val="24"/>
          <w:szCs w:val="24"/>
        </w:rPr>
        <w:t>Bạn có thể dễ dàng phóng đến một đơn vị hành chính</w:t>
      </w:r>
      <w:r w:rsidR="006B5258">
        <w:rPr>
          <w:rFonts w:asciiTheme="majorHAnsi" w:hAnsiTheme="majorHAnsi" w:cstheme="majorHAnsi"/>
          <w:sz w:val="24"/>
          <w:szCs w:val="24"/>
          <w:lang w:val="en-US"/>
        </w:rPr>
        <w:t xml:space="preserve"> theo các cấp từ tỉnh, huyện, xã, tiểu khu, khoảnh và lô của</w:t>
      </w:r>
      <w:r w:rsidRPr="00C459D3">
        <w:rPr>
          <w:rFonts w:asciiTheme="majorHAnsi" w:hAnsiTheme="majorHAnsi" w:cstheme="majorHAnsi"/>
          <w:sz w:val="24"/>
          <w:szCs w:val="24"/>
        </w:rPr>
        <w:t xml:space="preserve"> một lô rừng cụ thể bằng cách sử dụng công cụ lựa chọn. </w:t>
      </w:r>
      <w:r w:rsidR="00555EF0">
        <w:rPr>
          <w:rFonts w:asciiTheme="majorHAnsi" w:hAnsiTheme="majorHAnsi" w:cstheme="majorHAnsi"/>
          <w:sz w:val="24"/>
          <w:szCs w:val="24"/>
          <w:lang w:val="en-US"/>
        </w:rPr>
        <w:t xml:space="preserve"> Các bước thực hiện như sau: Trên thanh công cụ của ứng dụng, chọn mục “TÌM KIẾM”, sau đó chọn các thông tin từ tỉnh, huyện, xã… bạn quan tâm, sau đó nhấn Tìm kiếm. </w:t>
      </w:r>
    </w:p>
    <w:p w14:paraId="7CA08456" w14:textId="77777777" w:rsidR="00555EF0" w:rsidRDefault="00555EF0" w:rsidP="00B159C4">
      <w:pPr>
        <w:rPr>
          <w:rFonts w:asciiTheme="majorHAnsi" w:hAnsiTheme="majorHAnsi" w:cstheme="majorHAnsi"/>
          <w:sz w:val="24"/>
          <w:szCs w:val="24"/>
          <w:lang w:val="en-US"/>
        </w:rPr>
      </w:pPr>
      <w:r>
        <w:rPr>
          <w:noProof/>
          <w:lang w:val="fi-FI" w:eastAsia="fi-FI"/>
        </w:rPr>
        <w:lastRenderedPageBreak/>
        <w:drawing>
          <wp:inline distT="0" distB="0" distL="0" distR="0" wp14:anchorId="03B0F9BF" wp14:editId="3769C1A5">
            <wp:extent cx="1966006" cy="21336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67517" cy="2135240"/>
                    </a:xfrm>
                    <a:prstGeom prst="rect">
                      <a:avLst/>
                    </a:prstGeom>
                  </pic:spPr>
                </pic:pic>
              </a:graphicData>
            </a:graphic>
          </wp:inline>
        </w:drawing>
      </w:r>
    </w:p>
    <w:p w14:paraId="3501D905" w14:textId="77777777" w:rsidR="0054243A" w:rsidRPr="00C459D3" w:rsidRDefault="0054243A" w:rsidP="00B159C4">
      <w:pPr>
        <w:rPr>
          <w:rFonts w:asciiTheme="majorHAnsi" w:hAnsiTheme="majorHAnsi" w:cstheme="majorHAnsi"/>
          <w:sz w:val="24"/>
          <w:szCs w:val="24"/>
        </w:rPr>
      </w:pPr>
    </w:p>
    <w:p w14:paraId="22EF5F5F" w14:textId="77777777" w:rsidR="0054243A" w:rsidRPr="00C459D3" w:rsidRDefault="0054243A" w:rsidP="00B159C4">
      <w:pPr>
        <w:rPr>
          <w:rFonts w:asciiTheme="majorHAnsi" w:hAnsiTheme="majorHAnsi" w:cstheme="majorHAnsi"/>
          <w:sz w:val="24"/>
          <w:szCs w:val="24"/>
        </w:rPr>
      </w:pPr>
    </w:p>
    <w:p w14:paraId="542A8F16" w14:textId="77777777" w:rsidR="0054243A" w:rsidRDefault="00555EF0" w:rsidP="00B159C4">
      <w:pPr>
        <w:rPr>
          <w:rFonts w:asciiTheme="majorHAnsi" w:hAnsiTheme="majorHAnsi" w:cstheme="majorHAnsi"/>
          <w:noProof/>
          <w:sz w:val="24"/>
          <w:szCs w:val="24"/>
          <w:lang w:val="en-US" w:eastAsia="vi-VN"/>
        </w:rPr>
      </w:pPr>
      <w:r>
        <w:rPr>
          <w:rFonts w:asciiTheme="majorHAnsi" w:hAnsiTheme="majorHAnsi" w:cstheme="majorHAnsi"/>
          <w:noProof/>
          <w:sz w:val="24"/>
          <w:szCs w:val="24"/>
          <w:lang w:val="en-US" w:eastAsia="vi-VN"/>
        </w:rPr>
        <w:t>Lô rừng được tìm kiếm sẽ được hiển thị trên cửa sổ bản đồ của ứng dụng:</w:t>
      </w:r>
    </w:p>
    <w:p w14:paraId="7FC01515" w14:textId="77777777" w:rsidR="00555EF0" w:rsidRPr="00555EF0" w:rsidRDefault="00555EF0" w:rsidP="00B159C4">
      <w:pPr>
        <w:rPr>
          <w:rFonts w:asciiTheme="majorHAnsi" w:hAnsiTheme="majorHAnsi" w:cstheme="majorHAnsi"/>
          <w:sz w:val="24"/>
          <w:szCs w:val="24"/>
          <w:lang w:val="en-US"/>
        </w:rPr>
      </w:pPr>
      <w:r>
        <w:rPr>
          <w:rFonts w:asciiTheme="majorHAnsi" w:hAnsiTheme="majorHAnsi" w:cstheme="majorHAnsi"/>
          <w:noProof/>
          <w:sz w:val="24"/>
          <w:szCs w:val="24"/>
          <w:lang w:val="fi-FI" w:eastAsia="fi-FI"/>
        </w:rPr>
        <w:drawing>
          <wp:inline distT="0" distB="0" distL="0" distR="0" wp14:anchorId="6F36A5B0" wp14:editId="1E7F4D79">
            <wp:extent cx="4806023" cy="246454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06967" cy="2465029"/>
                    </a:xfrm>
                    <a:prstGeom prst="rect">
                      <a:avLst/>
                    </a:prstGeom>
                    <a:noFill/>
                    <a:ln>
                      <a:noFill/>
                    </a:ln>
                  </pic:spPr>
                </pic:pic>
              </a:graphicData>
            </a:graphic>
          </wp:inline>
        </w:drawing>
      </w:r>
    </w:p>
    <w:p w14:paraId="06F5BB85" w14:textId="77777777" w:rsidR="0054243A" w:rsidRPr="00C459D3" w:rsidRDefault="00DA2D59" w:rsidP="00B159C4">
      <w:pPr>
        <w:rPr>
          <w:rFonts w:asciiTheme="majorHAnsi" w:hAnsiTheme="majorHAnsi" w:cstheme="majorHAnsi"/>
          <w:sz w:val="24"/>
          <w:szCs w:val="24"/>
        </w:rPr>
      </w:pPr>
      <w:bookmarkStart w:id="29" w:name="_Toc527980566"/>
      <w:bookmarkStart w:id="30" w:name="_Toc527980731"/>
      <w:bookmarkStart w:id="31" w:name="_Toc527980885"/>
      <w:r w:rsidRPr="00C459D3">
        <w:rPr>
          <w:rFonts w:asciiTheme="majorHAnsi" w:hAnsiTheme="majorHAnsi" w:cstheme="majorHAnsi"/>
          <w:sz w:val="24"/>
          <w:szCs w:val="24"/>
        </w:rPr>
        <w:t>Bất cứ khi nào bạn đếu có thể nhấp vào nút Thu phóng để lựa chọn thu phóng bản đồ đến nơi mà bạn lựa chọn</w:t>
      </w:r>
    </w:p>
    <w:p w14:paraId="1C279E95" w14:textId="77777777" w:rsidR="0054243A" w:rsidRPr="008C6E31" w:rsidRDefault="0054243A" w:rsidP="00B159C4">
      <w:pPr>
        <w:rPr>
          <w:rFonts w:asciiTheme="majorHAnsi" w:hAnsiTheme="majorHAnsi" w:cstheme="majorHAnsi"/>
          <w:b/>
          <w:sz w:val="24"/>
          <w:szCs w:val="24"/>
          <w:u w:val="single"/>
        </w:rPr>
      </w:pPr>
      <w:bookmarkStart w:id="32" w:name="_Toc527981751"/>
      <w:r w:rsidRPr="008C6E31">
        <w:rPr>
          <w:rFonts w:asciiTheme="majorHAnsi" w:hAnsiTheme="majorHAnsi" w:cstheme="majorHAnsi"/>
          <w:b/>
          <w:sz w:val="24"/>
          <w:szCs w:val="24"/>
          <w:u w:val="single"/>
        </w:rPr>
        <w:t>BẢN ĐỒ CHUYÊN ĐỀ</w:t>
      </w:r>
      <w:bookmarkEnd w:id="29"/>
      <w:bookmarkEnd w:id="30"/>
      <w:bookmarkEnd w:id="31"/>
      <w:bookmarkEnd w:id="32"/>
    </w:p>
    <w:p w14:paraId="36FB759F"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sz w:val="24"/>
          <w:szCs w:val="24"/>
        </w:rPr>
        <w:t>Menu Bản đồ chuyên đề gồm các chuyên đề lâm nghiệp mà bạn có thể để hiển thị trên bản đồ</w:t>
      </w:r>
      <w:r w:rsidR="0000161E">
        <w:rPr>
          <w:rFonts w:asciiTheme="majorHAnsi" w:hAnsiTheme="majorHAnsi" w:cstheme="majorHAnsi"/>
          <w:sz w:val="24"/>
          <w:szCs w:val="24"/>
          <w:lang w:val="en-US"/>
        </w:rPr>
        <w:t xml:space="preserve">. </w:t>
      </w:r>
      <w:r w:rsidRPr="00C459D3">
        <w:rPr>
          <w:rFonts w:asciiTheme="majorHAnsi" w:hAnsiTheme="majorHAnsi" w:cstheme="majorHAnsi"/>
          <w:sz w:val="24"/>
          <w:szCs w:val="24"/>
        </w:rPr>
        <w:t xml:space="preserve"> Bản đồ lâm nghiệp sẽ kích hoạt khi nhấn hiển thị. Việc nhấp chọn một loại chuyên đề sẽ tự   động bỏ chọn các bản đồ chuyên đề được hiển thị trước đó.</w:t>
      </w:r>
    </w:p>
    <w:p w14:paraId="67DC3724"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sz w:val="24"/>
          <w:szCs w:val="24"/>
        </w:rPr>
        <w:t>Bản đồ lâm nghiệp chỉ hiển thị khi bạn thu phóng ở mức độ vừa phải, tới mức tỷ lệ bản đồ lớn hơn 1:70000 (VD: bản đồ cấp huyện và bản đồ cấp xã, tùy thuộc vào kích cỡ của đơn vị hành chính đó). Với các tỷ lệ nhỏ hơn, dữ liệu bản đồ sẽ không phù hợp để hiển thị xem. Bạn có thể lựa chọn một bản đồ theo tỷ lệ nhỏ hơn. Sau đó, ứng dụng sẽ cảnh báo nếu tỷ lệ bạn cần không phù hợp để hiển thị bản đồ. Bạn cũng có thể phóng to hơn để hiển thị các bản đồ lô rừng</w:t>
      </w:r>
    </w:p>
    <w:p w14:paraId="063C4CE1" w14:textId="77777777" w:rsidR="0054243A" w:rsidRPr="00C459D3" w:rsidRDefault="00F12272" w:rsidP="00B159C4">
      <w:pPr>
        <w:rPr>
          <w:rFonts w:asciiTheme="majorHAnsi" w:hAnsiTheme="majorHAnsi" w:cstheme="majorHAnsi"/>
          <w:sz w:val="24"/>
          <w:szCs w:val="24"/>
        </w:rPr>
      </w:pPr>
      <w:r>
        <w:rPr>
          <w:noProof/>
          <w:lang w:val="fi-FI" w:eastAsia="fi-FI"/>
        </w:rPr>
        <w:lastRenderedPageBreak/>
        <w:drawing>
          <wp:inline distT="0" distB="0" distL="0" distR="0" wp14:anchorId="14CBCA3D" wp14:editId="691A513C">
            <wp:extent cx="5731510" cy="1407160"/>
            <wp:effectExtent l="0" t="0" r="2540" b="254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407160"/>
                    </a:xfrm>
                    <a:prstGeom prst="rect">
                      <a:avLst/>
                    </a:prstGeom>
                  </pic:spPr>
                </pic:pic>
              </a:graphicData>
            </a:graphic>
          </wp:inline>
        </w:drawing>
      </w:r>
    </w:p>
    <w:p w14:paraId="525DFD53"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sz w:val="24"/>
          <w:szCs w:val="24"/>
        </w:rPr>
        <w:t>Từ danh mục được hiển thị trong menu, đầu tiên, bạn cần mở một trong các chuyên đề chính ( Dữ liệu tài nguyên rừng 2016, dữ liệu Điều tra kiểm kê rừng toàn quốc (NFIS)../…/ để chọn ra một loại bản đồ dưới các hạng mục đó</w:t>
      </w:r>
    </w:p>
    <w:p w14:paraId="7ACC2BB8" w14:textId="77777777" w:rsidR="0054243A" w:rsidRPr="00C459D3" w:rsidRDefault="00F12272" w:rsidP="00B159C4">
      <w:pPr>
        <w:rPr>
          <w:rFonts w:asciiTheme="majorHAnsi" w:hAnsiTheme="majorHAnsi" w:cstheme="majorHAnsi"/>
          <w:sz w:val="24"/>
          <w:szCs w:val="24"/>
        </w:rPr>
      </w:pPr>
      <w:r>
        <w:rPr>
          <w:noProof/>
          <w:lang w:val="fi-FI" w:eastAsia="fi-FI"/>
        </w:rPr>
        <w:drawing>
          <wp:inline distT="0" distB="0" distL="0" distR="0" wp14:anchorId="31AB6B26" wp14:editId="183A706A">
            <wp:extent cx="3181350" cy="41529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81350" cy="4152900"/>
                    </a:xfrm>
                    <a:prstGeom prst="rect">
                      <a:avLst/>
                    </a:prstGeom>
                  </pic:spPr>
                </pic:pic>
              </a:graphicData>
            </a:graphic>
          </wp:inline>
        </w:drawing>
      </w:r>
    </w:p>
    <w:p w14:paraId="05B6387E" w14:textId="77777777" w:rsidR="0054243A" w:rsidRPr="00C459D3" w:rsidRDefault="0054243A" w:rsidP="00B159C4">
      <w:pPr>
        <w:rPr>
          <w:rFonts w:asciiTheme="majorHAnsi" w:hAnsiTheme="majorHAnsi" w:cstheme="majorHAnsi"/>
          <w:i/>
          <w:sz w:val="24"/>
          <w:szCs w:val="24"/>
        </w:rPr>
      </w:pPr>
      <w:r w:rsidRPr="00C459D3">
        <w:rPr>
          <w:rFonts w:asciiTheme="majorHAnsi" w:hAnsiTheme="majorHAnsi" w:cstheme="majorHAnsi"/>
          <w:i/>
          <w:sz w:val="24"/>
          <w:szCs w:val="24"/>
        </w:rPr>
        <w:t>Hình: Ví dụ Đầu tiên mở “ Dữ liệu tài nguyên rừ</w:t>
      </w:r>
      <w:r w:rsidR="00F12272">
        <w:rPr>
          <w:rFonts w:asciiTheme="majorHAnsi" w:hAnsiTheme="majorHAnsi" w:cstheme="majorHAnsi"/>
          <w:i/>
          <w:sz w:val="24"/>
          <w:szCs w:val="24"/>
        </w:rPr>
        <w:t>ng 2017</w:t>
      </w:r>
      <w:r w:rsidRPr="00C459D3">
        <w:rPr>
          <w:rFonts w:asciiTheme="majorHAnsi" w:hAnsiTheme="majorHAnsi" w:cstheme="majorHAnsi"/>
          <w:i/>
          <w:sz w:val="24"/>
          <w:szCs w:val="24"/>
        </w:rPr>
        <w:t>” là chuyên đề chính, sau đó chọn bản đồ “Loại đất loại rừng”.</w:t>
      </w:r>
    </w:p>
    <w:p w14:paraId="3AA1FCFC"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sz w:val="24"/>
          <w:szCs w:val="24"/>
        </w:rPr>
        <w:t>Tên của bản đồ chuyên đề được kích hoạt sẽ hiển thị trên phần tiêu để bản đồ trong thanh công cụ ở trên</w:t>
      </w:r>
    </w:p>
    <w:p w14:paraId="737326C3" w14:textId="77777777" w:rsidR="0054243A" w:rsidRPr="00C459D3" w:rsidRDefault="00970F48" w:rsidP="00B159C4">
      <w:pPr>
        <w:rPr>
          <w:rFonts w:asciiTheme="majorHAnsi" w:hAnsiTheme="majorHAnsi" w:cstheme="majorHAnsi"/>
          <w:sz w:val="24"/>
          <w:szCs w:val="24"/>
        </w:rPr>
      </w:pPr>
      <w:r>
        <w:rPr>
          <w:rFonts w:asciiTheme="majorHAnsi" w:hAnsiTheme="majorHAnsi" w:cstheme="majorHAnsi"/>
          <w:noProof/>
          <w:sz w:val="24"/>
          <w:szCs w:val="24"/>
          <w:lang w:val="fi-FI" w:eastAsia="fi-FI"/>
        </w:rPr>
        <w:drawing>
          <wp:inline distT="0" distB="0" distL="0" distR="0" wp14:anchorId="14F763A8" wp14:editId="71B6F301">
            <wp:extent cx="5725160" cy="1384935"/>
            <wp:effectExtent l="0" t="0" r="889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5160" cy="1384935"/>
                    </a:xfrm>
                    <a:prstGeom prst="rect">
                      <a:avLst/>
                    </a:prstGeom>
                    <a:noFill/>
                    <a:ln>
                      <a:noFill/>
                    </a:ln>
                  </pic:spPr>
                </pic:pic>
              </a:graphicData>
            </a:graphic>
          </wp:inline>
        </w:drawing>
      </w:r>
    </w:p>
    <w:p w14:paraId="23A2F12A"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sz w:val="24"/>
          <w:szCs w:val="24"/>
        </w:rPr>
        <w:lastRenderedPageBreak/>
        <w:t>Lựa chọn của bạn sẽ làm thay đổi nội dung trong phần Các lớp bản đồ và cửa sổ Chú thích bản đồ</w:t>
      </w:r>
    </w:p>
    <w:p w14:paraId="3D0AA882" w14:textId="77777777" w:rsidR="0054243A" w:rsidRDefault="0054243A" w:rsidP="00B159C4">
      <w:pPr>
        <w:rPr>
          <w:rFonts w:asciiTheme="majorHAnsi" w:hAnsiTheme="majorHAnsi" w:cstheme="majorHAnsi"/>
          <w:sz w:val="24"/>
          <w:szCs w:val="24"/>
        </w:rPr>
      </w:pPr>
      <w:r w:rsidRPr="00C459D3">
        <w:rPr>
          <w:rFonts w:asciiTheme="majorHAnsi" w:hAnsiTheme="majorHAnsi" w:cstheme="majorHAnsi"/>
          <w:sz w:val="24"/>
          <w:szCs w:val="24"/>
        </w:rPr>
        <w:t>Các dạng Lớp bản đồ, chú thích bản đồ và Thông tin là đan xen nhau. Bạn có thể lựa chọn giữa các sheet bằng cách nhấp chuột vào phần đầu của sheet bạn cần xem. Màu vàng hiển thị sheet đó đang được kích hoạt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7"/>
        <w:gridCol w:w="2675"/>
        <w:gridCol w:w="3524"/>
      </w:tblGrid>
      <w:tr w:rsidR="002E7E00" w14:paraId="1AEC14E1" w14:textId="77777777" w:rsidTr="002E7E00">
        <w:tc>
          <w:tcPr>
            <w:tcW w:w="3005" w:type="dxa"/>
          </w:tcPr>
          <w:p w14:paraId="5CEF4B4E" w14:textId="77777777" w:rsidR="00970F48" w:rsidRDefault="00970F48" w:rsidP="00B159C4">
            <w:pPr>
              <w:rPr>
                <w:rFonts w:asciiTheme="majorHAnsi" w:hAnsiTheme="majorHAnsi" w:cstheme="majorHAnsi"/>
                <w:sz w:val="24"/>
                <w:szCs w:val="24"/>
              </w:rPr>
            </w:pPr>
            <w:r>
              <w:rPr>
                <w:noProof/>
                <w:lang w:val="fi-FI" w:eastAsia="fi-FI"/>
              </w:rPr>
              <w:drawing>
                <wp:inline distT="0" distB="0" distL="0" distR="0" wp14:anchorId="12955870" wp14:editId="066E89E5">
                  <wp:extent cx="1699146" cy="147395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05165" cy="1479179"/>
                          </a:xfrm>
                          <a:prstGeom prst="rect">
                            <a:avLst/>
                          </a:prstGeom>
                        </pic:spPr>
                      </pic:pic>
                    </a:graphicData>
                  </a:graphic>
                </wp:inline>
              </w:drawing>
            </w:r>
          </w:p>
        </w:tc>
        <w:tc>
          <w:tcPr>
            <w:tcW w:w="3005" w:type="dxa"/>
          </w:tcPr>
          <w:p w14:paraId="6328E57F" w14:textId="77777777" w:rsidR="00970F48" w:rsidRDefault="00970F48" w:rsidP="00B159C4">
            <w:pPr>
              <w:rPr>
                <w:rFonts w:asciiTheme="majorHAnsi" w:hAnsiTheme="majorHAnsi" w:cstheme="majorHAnsi"/>
                <w:sz w:val="24"/>
                <w:szCs w:val="24"/>
              </w:rPr>
            </w:pPr>
            <w:r>
              <w:rPr>
                <w:noProof/>
                <w:lang w:val="fi-FI" w:eastAsia="fi-FI"/>
              </w:rPr>
              <w:drawing>
                <wp:inline distT="0" distB="0" distL="0" distR="0" wp14:anchorId="59ACDB6D" wp14:editId="576AB824">
                  <wp:extent cx="1596930" cy="2889913"/>
                  <wp:effectExtent l="0" t="0" r="381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01848" cy="2898812"/>
                          </a:xfrm>
                          <a:prstGeom prst="rect">
                            <a:avLst/>
                          </a:prstGeom>
                        </pic:spPr>
                      </pic:pic>
                    </a:graphicData>
                  </a:graphic>
                </wp:inline>
              </w:drawing>
            </w:r>
          </w:p>
        </w:tc>
        <w:tc>
          <w:tcPr>
            <w:tcW w:w="3006" w:type="dxa"/>
          </w:tcPr>
          <w:p w14:paraId="32F92423" w14:textId="77777777" w:rsidR="00970F48" w:rsidRDefault="002E7E00" w:rsidP="00B159C4">
            <w:pPr>
              <w:rPr>
                <w:rFonts w:asciiTheme="majorHAnsi" w:hAnsiTheme="majorHAnsi" w:cstheme="majorHAnsi"/>
                <w:sz w:val="24"/>
                <w:szCs w:val="24"/>
              </w:rPr>
            </w:pPr>
            <w:r>
              <w:rPr>
                <w:noProof/>
                <w:lang w:val="fi-FI" w:eastAsia="fi-FI"/>
              </w:rPr>
              <w:drawing>
                <wp:inline distT="0" distB="0" distL="0" distR="0" wp14:anchorId="34272B39" wp14:editId="5DB203FE">
                  <wp:extent cx="2152252" cy="2852382"/>
                  <wp:effectExtent l="0" t="0" r="635"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62800" cy="2866362"/>
                          </a:xfrm>
                          <a:prstGeom prst="rect">
                            <a:avLst/>
                          </a:prstGeom>
                        </pic:spPr>
                      </pic:pic>
                    </a:graphicData>
                  </a:graphic>
                </wp:inline>
              </w:drawing>
            </w:r>
          </w:p>
        </w:tc>
      </w:tr>
    </w:tbl>
    <w:p w14:paraId="6DE9BE1F" w14:textId="77777777" w:rsidR="00970F48" w:rsidRPr="00C459D3" w:rsidRDefault="00970F48" w:rsidP="00B159C4">
      <w:pPr>
        <w:rPr>
          <w:rFonts w:asciiTheme="majorHAnsi" w:hAnsiTheme="majorHAnsi" w:cstheme="majorHAnsi"/>
          <w:sz w:val="24"/>
          <w:szCs w:val="24"/>
        </w:rPr>
      </w:pPr>
    </w:p>
    <w:p w14:paraId="3B2FA8EB" w14:textId="77777777" w:rsidR="0054243A" w:rsidRPr="00C459D3" w:rsidRDefault="0054243A" w:rsidP="00B159C4">
      <w:pPr>
        <w:rPr>
          <w:rFonts w:asciiTheme="majorHAnsi" w:hAnsiTheme="majorHAnsi" w:cstheme="majorHAnsi"/>
          <w:sz w:val="24"/>
          <w:szCs w:val="24"/>
        </w:rPr>
      </w:pPr>
    </w:p>
    <w:p w14:paraId="2E700A60" w14:textId="77777777" w:rsidR="0054243A" w:rsidRPr="00C459D3" w:rsidRDefault="0054243A" w:rsidP="00B159C4">
      <w:pPr>
        <w:rPr>
          <w:rFonts w:asciiTheme="majorHAnsi" w:hAnsiTheme="majorHAnsi" w:cstheme="majorHAnsi"/>
          <w:i/>
          <w:sz w:val="24"/>
          <w:szCs w:val="24"/>
        </w:rPr>
      </w:pPr>
      <w:r w:rsidRPr="00C459D3">
        <w:rPr>
          <w:rFonts w:asciiTheme="majorHAnsi" w:hAnsiTheme="majorHAnsi" w:cstheme="majorHAnsi"/>
          <w:i/>
          <w:sz w:val="24"/>
          <w:szCs w:val="24"/>
        </w:rPr>
        <w:t>Hình: Cửa sổ chú thích bản đồ có 3 tab. Màu hàng hiển thị tab đang được kích hoạt</w:t>
      </w:r>
    </w:p>
    <w:p w14:paraId="1B4AD7E6"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sz w:val="24"/>
          <w:szCs w:val="24"/>
        </w:rPr>
        <w:t>Thanh trượt độ trong suốt sẽ làm thay đổi mức độ trong suốt của bản đồ lâm nghiệp. Nếu bạn lựa chọn bản đồ địa hình nổi  hoặc bản đồ địa hình bóng núi làm bản đồ nền thì bạn cần có ý trên quan hệ giữa địa hình và các thông tin lâm nghiệp.</w:t>
      </w:r>
    </w:p>
    <w:p w14:paraId="21494FEC" w14:textId="77777777" w:rsidR="0054243A" w:rsidRPr="00C459D3" w:rsidRDefault="00851C16" w:rsidP="00B159C4">
      <w:pPr>
        <w:rPr>
          <w:rFonts w:asciiTheme="majorHAnsi" w:hAnsiTheme="majorHAnsi" w:cstheme="majorHAnsi"/>
          <w:sz w:val="24"/>
          <w:szCs w:val="24"/>
        </w:rPr>
      </w:pPr>
      <w:r>
        <w:rPr>
          <w:rFonts w:asciiTheme="majorHAnsi" w:hAnsiTheme="majorHAnsi" w:cstheme="majorHAnsi"/>
          <w:noProof/>
          <w:sz w:val="24"/>
          <w:szCs w:val="24"/>
          <w:lang w:val="fi-FI" w:eastAsia="fi-FI"/>
        </w:rPr>
        <w:drawing>
          <wp:inline distT="0" distB="0" distL="0" distR="0" wp14:anchorId="115022C2" wp14:editId="4A522D24">
            <wp:extent cx="5721350" cy="28892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1350" cy="2889250"/>
                    </a:xfrm>
                    <a:prstGeom prst="rect">
                      <a:avLst/>
                    </a:prstGeom>
                    <a:noFill/>
                    <a:ln>
                      <a:noFill/>
                    </a:ln>
                  </pic:spPr>
                </pic:pic>
              </a:graphicData>
            </a:graphic>
          </wp:inline>
        </w:drawing>
      </w:r>
    </w:p>
    <w:p w14:paraId="148BE183" w14:textId="77777777" w:rsidR="0054243A" w:rsidRPr="00C459D3" w:rsidRDefault="00851C16" w:rsidP="00B159C4">
      <w:pPr>
        <w:rPr>
          <w:rFonts w:asciiTheme="majorHAnsi" w:hAnsiTheme="majorHAnsi" w:cstheme="majorHAnsi"/>
          <w:i/>
          <w:sz w:val="24"/>
          <w:szCs w:val="24"/>
        </w:rPr>
      </w:pPr>
      <w:r>
        <w:rPr>
          <w:rFonts w:asciiTheme="majorHAnsi" w:hAnsiTheme="majorHAnsi" w:cstheme="majorHAnsi"/>
          <w:i/>
          <w:sz w:val="24"/>
          <w:szCs w:val="24"/>
          <w:lang w:val="en-US"/>
        </w:rPr>
        <w:lastRenderedPageBreak/>
        <w:t>Hình</w:t>
      </w:r>
      <w:r w:rsidR="0054243A" w:rsidRPr="00C459D3">
        <w:rPr>
          <w:rFonts w:asciiTheme="majorHAnsi" w:hAnsiTheme="majorHAnsi" w:cstheme="majorHAnsi"/>
          <w:i/>
          <w:sz w:val="24"/>
          <w:szCs w:val="24"/>
        </w:rPr>
        <w:t xml:space="preserve">:  </w:t>
      </w:r>
      <w:r>
        <w:rPr>
          <w:rFonts w:asciiTheme="majorHAnsi" w:hAnsiTheme="majorHAnsi" w:cstheme="majorHAnsi"/>
          <w:i/>
          <w:sz w:val="24"/>
          <w:szCs w:val="24"/>
          <w:lang w:val="en-US"/>
        </w:rPr>
        <w:t xml:space="preserve">Bản đồ nền bóng núi và điều chỉnh độ trong suốt cho bản đồ lâm nghiệp </w:t>
      </w:r>
    </w:p>
    <w:p w14:paraId="55570AB9" w14:textId="77777777" w:rsidR="0054243A" w:rsidRPr="008C6E31" w:rsidRDefault="0054243A" w:rsidP="00B159C4">
      <w:pPr>
        <w:rPr>
          <w:rFonts w:asciiTheme="majorHAnsi" w:hAnsiTheme="majorHAnsi" w:cstheme="majorHAnsi"/>
          <w:i/>
          <w:sz w:val="24"/>
          <w:szCs w:val="24"/>
          <w:u w:val="single"/>
        </w:rPr>
      </w:pPr>
    </w:p>
    <w:p w14:paraId="07433486" w14:textId="77777777" w:rsidR="0054243A" w:rsidRPr="00C459D3" w:rsidRDefault="0054243A" w:rsidP="00B159C4">
      <w:pPr>
        <w:rPr>
          <w:rFonts w:asciiTheme="majorHAnsi" w:hAnsiTheme="majorHAnsi" w:cstheme="majorHAnsi"/>
          <w:b/>
          <w:sz w:val="24"/>
          <w:szCs w:val="24"/>
        </w:rPr>
      </w:pPr>
      <w:bookmarkStart w:id="33" w:name="_Toc527980567"/>
      <w:bookmarkStart w:id="34" w:name="_Toc527980732"/>
      <w:bookmarkStart w:id="35" w:name="_Toc527980886"/>
      <w:bookmarkStart w:id="36" w:name="_Toc527981752"/>
      <w:r w:rsidRPr="008C6E31">
        <w:rPr>
          <w:rFonts w:asciiTheme="majorHAnsi" w:hAnsiTheme="majorHAnsi" w:cstheme="majorHAnsi"/>
          <w:b/>
          <w:sz w:val="24"/>
          <w:szCs w:val="24"/>
          <w:u w:val="single"/>
        </w:rPr>
        <w:t>BẢN ĐỒ NỀN</w:t>
      </w:r>
      <w:bookmarkEnd w:id="33"/>
      <w:bookmarkEnd w:id="34"/>
      <w:bookmarkEnd w:id="35"/>
      <w:bookmarkEnd w:id="36"/>
    </w:p>
    <w:p w14:paraId="3842BFF0"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sz w:val="24"/>
          <w:szCs w:val="24"/>
        </w:rPr>
        <w:t>Có một số tùy chọn cho bản đồ nền hiển thị dưới các bản đồ chuyên đề lâm nghiệp. Bạn có thể xem các tùy chọn này khi lựa chọn tab Map layers (Lớp bản đồ) trong cửa sổ  chú thích bản đồ.</w:t>
      </w:r>
    </w:p>
    <w:p w14:paraId="73CA2A0F"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sz w:val="24"/>
          <w:szCs w:val="24"/>
        </w:rPr>
        <w:t>Chỉ có một trong số các bản đồ nền được sẽ hiển thị tại một thời điểm. Việc lựa chọn một bản đồ nền sẽ tự động bỏ chọn các bản đồ nền trước đó. Ngoài ra cũng còn một tùy chọn khác là không làm hiển thị bản đồ nền nào hết.</w:t>
      </w:r>
    </w:p>
    <w:p w14:paraId="2DBC736B" w14:textId="77777777" w:rsidR="0054243A" w:rsidRPr="00C459D3" w:rsidRDefault="00851C16" w:rsidP="00B159C4">
      <w:pPr>
        <w:rPr>
          <w:rFonts w:asciiTheme="majorHAnsi" w:hAnsiTheme="majorHAnsi" w:cstheme="majorHAnsi"/>
          <w:sz w:val="24"/>
          <w:szCs w:val="24"/>
        </w:rPr>
      </w:pPr>
      <w:r>
        <w:rPr>
          <w:rFonts w:asciiTheme="majorHAnsi" w:hAnsiTheme="majorHAnsi" w:cstheme="majorHAnsi"/>
          <w:noProof/>
          <w:sz w:val="24"/>
          <w:szCs w:val="24"/>
          <w:lang w:val="fi-FI" w:eastAsia="fi-FI"/>
        </w:rPr>
        <w:drawing>
          <wp:inline distT="0" distB="0" distL="0" distR="0" wp14:anchorId="4D9A8E8D" wp14:editId="3D5B9436">
            <wp:extent cx="1959610" cy="18942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59610" cy="1894205"/>
                    </a:xfrm>
                    <a:prstGeom prst="rect">
                      <a:avLst/>
                    </a:prstGeom>
                    <a:noFill/>
                    <a:ln>
                      <a:noFill/>
                    </a:ln>
                  </pic:spPr>
                </pic:pic>
              </a:graphicData>
            </a:graphic>
          </wp:inline>
        </w:drawing>
      </w:r>
    </w:p>
    <w:p w14:paraId="31A48DFD"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sz w:val="24"/>
          <w:szCs w:val="24"/>
        </w:rPr>
        <w:t>Một số bản đồ nền được xây dựng phụ thuộc vào tỷ lệ. V</w:t>
      </w:r>
      <w:r w:rsidR="00851C16">
        <w:rPr>
          <w:rFonts w:asciiTheme="majorHAnsi" w:hAnsiTheme="majorHAnsi" w:cstheme="majorHAnsi"/>
          <w:sz w:val="24"/>
          <w:szCs w:val="24"/>
          <w:lang w:val="en-US"/>
        </w:rPr>
        <w:t>í dụ</w:t>
      </w:r>
      <w:r w:rsidRPr="00C459D3">
        <w:rPr>
          <w:rFonts w:asciiTheme="majorHAnsi" w:hAnsiTheme="majorHAnsi" w:cstheme="majorHAnsi"/>
          <w:sz w:val="24"/>
          <w:szCs w:val="24"/>
        </w:rPr>
        <w:t>: Bản đồ chỉ được hiển thị trong một số cấp tỷ lệ nhất định</w:t>
      </w:r>
    </w:p>
    <w:p w14:paraId="10E7ECA5"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sz w:val="24"/>
          <w:szCs w:val="24"/>
        </w:rPr>
        <w:t>Ảnh vệ tinh không hiển thị nếu bạn phóng theo tỷ lệ lớn (cấp độ phóng 17-18)</w:t>
      </w:r>
    </w:p>
    <w:p w14:paraId="2C6E1F3A"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sz w:val="24"/>
          <w:szCs w:val="24"/>
        </w:rPr>
        <w:t>Bản đồ bóng núi không được hiển thị khi bạn phóng với tỷ lệ lớn vượt quá 1:15000</w:t>
      </w:r>
    </w:p>
    <w:p w14:paraId="17B0D122"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sz w:val="24"/>
          <w:szCs w:val="24"/>
        </w:rPr>
        <w:t>Bản đồ lớp phủ rừng theo Hansen chỉ hiển thị tại tỷ lệ nhỏ (nhỏ hơn 1:300.000, mức độ phóng từ 6-10)</w:t>
      </w:r>
    </w:p>
    <w:p w14:paraId="7553CFC1"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sz w:val="24"/>
          <w:szCs w:val="24"/>
        </w:rPr>
        <w:t>Khi bạn lựa chọn bản đồ bóng núi là bản đồ nền, ứng dụng sẽ tự động điều chỉnh mức độ trong suốt của nền bản đồ, do vậy bạn có thể xem được các loại địa hình qua nền bản đồ lâm nghiệp</w:t>
      </w:r>
    </w:p>
    <w:p w14:paraId="2B56071E"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sz w:val="24"/>
          <w:szCs w:val="24"/>
        </w:rPr>
        <w:t>Bản đồ nền luôn nằm ở lớp dưới cùng. Các lớp bản đồ khác chồng lên trên nó.</w:t>
      </w:r>
    </w:p>
    <w:p w14:paraId="1E5BC1DF" w14:textId="77777777" w:rsidR="0054243A" w:rsidRPr="00C459D3" w:rsidRDefault="0054243A" w:rsidP="00B159C4">
      <w:pPr>
        <w:rPr>
          <w:rFonts w:asciiTheme="majorHAnsi" w:hAnsiTheme="majorHAnsi" w:cstheme="majorHAnsi"/>
          <w:sz w:val="24"/>
          <w:szCs w:val="24"/>
        </w:rPr>
      </w:pPr>
    </w:p>
    <w:p w14:paraId="412955CA" w14:textId="77777777" w:rsidR="0054243A" w:rsidRPr="008C6E31" w:rsidRDefault="0054243A" w:rsidP="00B159C4">
      <w:pPr>
        <w:rPr>
          <w:rFonts w:asciiTheme="majorHAnsi" w:hAnsiTheme="majorHAnsi" w:cstheme="majorHAnsi"/>
          <w:b/>
          <w:sz w:val="24"/>
          <w:szCs w:val="24"/>
          <w:u w:val="single"/>
        </w:rPr>
      </w:pPr>
      <w:bookmarkStart w:id="37" w:name="_Toc527980568"/>
      <w:bookmarkStart w:id="38" w:name="_Toc527980733"/>
      <w:bookmarkStart w:id="39" w:name="_Toc527980887"/>
      <w:bookmarkStart w:id="40" w:name="_Toc527981753"/>
      <w:r w:rsidRPr="008C6E31">
        <w:rPr>
          <w:rFonts w:asciiTheme="majorHAnsi" w:hAnsiTheme="majorHAnsi" w:cstheme="majorHAnsi"/>
          <w:b/>
          <w:sz w:val="24"/>
          <w:szCs w:val="24"/>
          <w:u w:val="single"/>
        </w:rPr>
        <w:t>DỮ LIỆU THAM KHẢO</w:t>
      </w:r>
      <w:bookmarkEnd w:id="37"/>
      <w:bookmarkEnd w:id="38"/>
      <w:bookmarkEnd w:id="39"/>
      <w:bookmarkEnd w:id="40"/>
    </w:p>
    <w:p w14:paraId="69CCEEB0"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sz w:val="24"/>
          <w:szCs w:val="24"/>
        </w:rPr>
        <w:t>Menu này gồm các lựa chọn dữ liệu tham khảo mà bạn có thể chồng đè lên các lớp bản đồ lâm nghiệp trong cửa số hiển thị bản đồ</w:t>
      </w:r>
    </w:p>
    <w:p w14:paraId="75EDBAA3" w14:textId="77777777" w:rsidR="0054243A" w:rsidRPr="00C459D3" w:rsidRDefault="00851C16" w:rsidP="00B159C4">
      <w:pPr>
        <w:rPr>
          <w:rFonts w:asciiTheme="majorHAnsi" w:hAnsiTheme="majorHAnsi" w:cstheme="majorHAnsi"/>
          <w:sz w:val="24"/>
          <w:szCs w:val="24"/>
        </w:rPr>
      </w:pPr>
      <w:r>
        <w:rPr>
          <w:noProof/>
          <w:lang w:val="fi-FI" w:eastAsia="fi-FI"/>
        </w:rPr>
        <w:lastRenderedPageBreak/>
        <w:drawing>
          <wp:inline distT="0" distB="0" distL="0" distR="0" wp14:anchorId="7D519F0D" wp14:editId="3F4FA1D8">
            <wp:extent cx="1885950" cy="17049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85950" cy="1704975"/>
                    </a:xfrm>
                    <a:prstGeom prst="rect">
                      <a:avLst/>
                    </a:prstGeom>
                  </pic:spPr>
                </pic:pic>
              </a:graphicData>
            </a:graphic>
          </wp:inline>
        </w:drawing>
      </w:r>
    </w:p>
    <w:p w14:paraId="3C1E0437"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sz w:val="24"/>
          <w:szCs w:val="24"/>
        </w:rPr>
        <w:t>Bạn có thể tùy chọn một số lớp dữ liệu tham khảo để thêm vào bản đồ</w:t>
      </w:r>
    </w:p>
    <w:p w14:paraId="66947557"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sz w:val="24"/>
          <w:szCs w:val="24"/>
        </w:rPr>
        <w:t>Một số lớp dữ liệu như các lớp “dữ liệu nhóm”. VD: khi lựa chọn hiển thị một khu vực hành chính, bạn lựa chọn theo ranh giới tỉnh, huyện, xã. Những phần thực tế được hiển thị sẽ phụ thuộc vào tỷ lệ bản đồ. Nếu bản đồ hiển thị tỷ lện nhỉ  thì ranh giới cấp xã, huyện sẽ bị ẩn đi. Nếu bản đồ tỷ lệ lớn ( khi phóng to) thì toàn bộ các ranh giới sẽ được hiển thị</w:t>
      </w:r>
    </w:p>
    <w:p w14:paraId="68666FC2"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sz w:val="24"/>
          <w:szCs w:val="24"/>
        </w:rPr>
        <w:t>Ngoài ra còn có đơn vị quản lý rừng ở  cấp tiểu khu và cấp khoảnh, tuy nhiên đơn vị này chỉ có ở một số địa phương</w:t>
      </w:r>
    </w:p>
    <w:p w14:paraId="3CDA478F" w14:textId="77777777" w:rsidR="0054243A" w:rsidRPr="00C459D3" w:rsidRDefault="0054243A" w:rsidP="00B159C4">
      <w:pPr>
        <w:rPr>
          <w:rFonts w:asciiTheme="majorHAnsi" w:hAnsiTheme="majorHAnsi" w:cstheme="majorHAnsi"/>
          <w:b/>
          <w:sz w:val="24"/>
          <w:szCs w:val="24"/>
        </w:rPr>
      </w:pPr>
      <w:bookmarkStart w:id="41" w:name="_Toc527980569"/>
      <w:bookmarkStart w:id="42" w:name="_Toc527980734"/>
      <w:bookmarkStart w:id="43" w:name="_Toc527980888"/>
      <w:bookmarkStart w:id="44" w:name="_Toc527981754"/>
      <w:r w:rsidRPr="008C6E31">
        <w:rPr>
          <w:rFonts w:asciiTheme="majorHAnsi" w:hAnsiTheme="majorHAnsi" w:cstheme="majorHAnsi"/>
          <w:b/>
          <w:sz w:val="24"/>
          <w:szCs w:val="24"/>
          <w:u w:val="single"/>
        </w:rPr>
        <w:t>THỐNG KÊ</w:t>
      </w:r>
      <w:bookmarkEnd w:id="41"/>
      <w:bookmarkEnd w:id="42"/>
      <w:bookmarkEnd w:id="43"/>
      <w:bookmarkEnd w:id="44"/>
    </w:p>
    <w:p w14:paraId="1CF809E0"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sz w:val="24"/>
          <w:szCs w:val="24"/>
        </w:rPr>
        <w:t>Bạn có thể thực hiện thống kê dữ liệu tài nguyên rừng bằng cách lựa chọn một khu vực mà bạn quan tâm hoặc lựa chọn theo đơn vị hành chính (cấp tỉnh, huyện, xã).</w:t>
      </w:r>
    </w:p>
    <w:p w14:paraId="729F9071" w14:textId="77777777" w:rsidR="0054243A" w:rsidRPr="00C459D3" w:rsidRDefault="00851C16" w:rsidP="00B159C4">
      <w:pPr>
        <w:rPr>
          <w:rFonts w:asciiTheme="majorHAnsi" w:hAnsiTheme="majorHAnsi" w:cstheme="majorHAnsi"/>
          <w:sz w:val="24"/>
          <w:szCs w:val="24"/>
        </w:rPr>
      </w:pPr>
      <w:r>
        <w:rPr>
          <w:rFonts w:asciiTheme="majorHAnsi" w:hAnsiTheme="majorHAnsi" w:cstheme="majorHAnsi"/>
          <w:noProof/>
          <w:sz w:val="24"/>
          <w:szCs w:val="24"/>
          <w:lang w:val="fi-FI" w:eastAsia="fi-FI"/>
        </w:rPr>
        <w:drawing>
          <wp:inline distT="0" distB="0" distL="0" distR="0" wp14:anchorId="6D00B980" wp14:editId="4FD96221">
            <wp:extent cx="2451100" cy="2089150"/>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51100" cy="2089150"/>
                    </a:xfrm>
                    <a:prstGeom prst="rect">
                      <a:avLst/>
                    </a:prstGeom>
                    <a:noFill/>
                    <a:ln>
                      <a:noFill/>
                    </a:ln>
                  </pic:spPr>
                </pic:pic>
              </a:graphicData>
            </a:graphic>
          </wp:inline>
        </w:drawing>
      </w:r>
    </w:p>
    <w:p w14:paraId="6E75367C" w14:textId="77777777" w:rsidR="0054243A" w:rsidRPr="00C459D3" w:rsidRDefault="0054243A" w:rsidP="00B159C4">
      <w:pPr>
        <w:rPr>
          <w:rFonts w:asciiTheme="majorHAnsi" w:hAnsiTheme="majorHAnsi" w:cstheme="majorHAnsi"/>
          <w:i/>
          <w:sz w:val="24"/>
          <w:szCs w:val="24"/>
        </w:rPr>
      </w:pPr>
      <w:r w:rsidRPr="00C459D3">
        <w:rPr>
          <w:rFonts w:asciiTheme="majorHAnsi" w:hAnsiTheme="majorHAnsi" w:cstheme="majorHAnsi"/>
          <w:i/>
          <w:sz w:val="24"/>
          <w:szCs w:val="24"/>
        </w:rPr>
        <w:t>Hình: Lựa chọn đơn vị hành chính quan tâm (lựa chọn lô) hoặc đơn vị hành chính cần thực hiện thống kê</w:t>
      </w:r>
    </w:p>
    <w:p w14:paraId="21B82191" w14:textId="77777777" w:rsidR="0054243A" w:rsidRPr="00C459D3" w:rsidRDefault="0054243A" w:rsidP="00B159C4">
      <w:pPr>
        <w:rPr>
          <w:rFonts w:asciiTheme="majorHAnsi" w:hAnsiTheme="majorHAnsi" w:cstheme="majorHAnsi"/>
          <w:sz w:val="24"/>
          <w:szCs w:val="24"/>
        </w:rPr>
      </w:pPr>
    </w:p>
    <w:p w14:paraId="2FEC8E85" w14:textId="77777777" w:rsidR="0054243A" w:rsidRPr="008C6E31" w:rsidRDefault="008C6E31" w:rsidP="00B159C4">
      <w:pPr>
        <w:rPr>
          <w:rFonts w:asciiTheme="majorHAnsi" w:hAnsiTheme="majorHAnsi" w:cstheme="majorHAnsi"/>
          <w:b/>
          <w:sz w:val="24"/>
          <w:szCs w:val="24"/>
          <w:u w:val="single"/>
          <w:lang w:val="en-US"/>
        </w:rPr>
      </w:pPr>
      <w:r w:rsidRPr="008C6E31">
        <w:rPr>
          <w:rFonts w:asciiTheme="majorHAnsi" w:hAnsiTheme="majorHAnsi" w:cstheme="majorHAnsi"/>
          <w:b/>
          <w:sz w:val="24"/>
          <w:szCs w:val="24"/>
          <w:u w:val="single"/>
          <w:lang w:val="en-US"/>
        </w:rPr>
        <w:t>Lựa chọn tương tác</w:t>
      </w:r>
    </w:p>
    <w:p w14:paraId="21244BCD"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sz w:val="24"/>
          <w:szCs w:val="24"/>
        </w:rPr>
        <w:t>Khi  chọn tùy chọn lô từ danh mục Chọn lô, hệ thống mở rộng sẽ cho bạn công cụ để lựa chọn tương tác, thể hiện thông qua 2 biểu tượng chonk theo vòng tròn và chọn theo vùng (polygon)</w:t>
      </w:r>
    </w:p>
    <w:p w14:paraId="087CB5E4" w14:textId="77777777" w:rsidR="0054243A" w:rsidRPr="00C459D3" w:rsidRDefault="00851C16" w:rsidP="00B159C4">
      <w:pPr>
        <w:rPr>
          <w:rFonts w:asciiTheme="majorHAnsi" w:hAnsiTheme="majorHAnsi" w:cstheme="majorHAnsi"/>
          <w:sz w:val="24"/>
          <w:szCs w:val="24"/>
        </w:rPr>
      </w:pPr>
      <w:r>
        <w:rPr>
          <w:noProof/>
          <w:lang w:val="fi-FI" w:eastAsia="fi-FI"/>
        </w:rPr>
        <w:lastRenderedPageBreak/>
        <w:drawing>
          <wp:inline distT="0" distB="0" distL="0" distR="0" wp14:anchorId="619664ED" wp14:editId="61AAC93D">
            <wp:extent cx="3676650" cy="30003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76650" cy="3000375"/>
                    </a:xfrm>
                    <a:prstGeom prst="rect">
                      <a:avLst/>
                    </a:prstGeom>
                  </pic:spPr>
                </pic:pic>
              </a:graphicData>
            </a:graphic>
          </wp:inline>
        </w:drawing>
      </w:r>
    </w:p>
    <w:p w14:paraId="335AAB12" w14:textId="77777777" w:rsidR="0054243A" w:rsidRPr="00C459D3" w:rsidRDefault="0054243A" w:rsidP="00B159C4">
      <w:pPr>
        <w:rPr>
          <w:rFonts w:asciiTheme="majorHAnsi" w:hAnsiTheme="majorHAnsi" w:cstheme="majorHAnsi"/>
          <w:i/>
          <w:sz w:val="24"/>
          <w:szCs w:val="24"/>
        </w:rPr>
      </w:pPr>
      <w:r w:rsidRPr="00C459D3">
        <w:rPr>
          <w:rFonts w:asciiTheme="majorHAnsi" w:hAnsiTheme="majorHAnsi" w:cstheme="majorHAnsi"/>
          <w:i/>
          <w:sz w:val="24"/>
          <w:szCs w:val="24"/>
        </w:rPr>
        <w:t>Hình: Công cụ lựa chọn tương tác</w:t>
      </w:r>
    </w:p>
    <w:p w14:paraId="386190B4" w14:textId="77777777" w:rsidR="0054243A" w:rsidRPr="008C6E31" w:rsidRDefault="0054243A" w:rsidP="00B159C4">
      <w:pPr>
        <w:rPr>
          <w:rFonts w:asciiTheme="majorHAnsi" w:hAnsiTheme="majorHAnsi" w:cstheme="majorHAnsi"/>
          <w:b/>
          <w:sz w:val="24"/>
          <w:szCs w:val="24"/>
          <w:u w:val="single"/>
        </w:rPr>
      </w:pPr>
      <w:r w:rsidRPr="008C6E31">
        <w:rPr>
          <w:rFonts w:asciiTheme="majorHAnsi" w:hAnsiTheme="majorHAnsi" w:cstheme="majorHAnsi"/>
          <w:b/>
          <w:sz w:val="24"/>
          <w:szCs w:val="24"/>
          <w:u w:val="single"/>
        </w:rPr>
        <w:t>Công cụ khoanh vẽ theo hình tròn</w:t>
      </w:r>
    </w:p>
    <w:p w14:paraId="11F927F4"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sz w:val="24"/>
          <w:szCs w:val="24"/>
        </w:rPr>
        <w:t>Nhấp chọn vào tâm của vòng tròn</w:t>
      </w:r>
    </w:p>
    <w:p w14:paraId="1E7E77F6"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sz w:val="24"/>
          <w:szCs w:val="24"/>
        </w:rPr>
        <w:t>Giữ chuột và rê chuột từ trung tâm để xác định bán kính của đường tròn</w:t>
      </w:r>
    </w:p>
    <w:p w14:paraId="74CCD44F"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sz w:val="24"/>
          <w:szCs w:val="24"/>
        </w:rPr>
        <w:t xml:space="preserve">        Vòng tròn bạn vừa khoanh vẽ sẽ chọn toàn bộ các lô rừng nằm trong đường tròn đó</w:t>
      </w:r>
    </w:p>
    <w:p w14:paraId="70F9C086" w14:textId="77777777" w:rsidR="0054243A" w:rsidRPr="008C6E31" w:rsidRDefault="0054243A" w:rsidP="00B159C4">
      <w:pPr>
        <w:rPr>
          <w:rFonts w:asciiTheme="majorHAnsi" w:hAnsiTheme="majorHAnsi" w:cstheme="majorHAnsi"/>
          <w:b/>
          <w:sz w:val="24"/>
          <w:szCs w:val="24"/>
          <w:u w:val="single"/>
        </w:rPr>
      </w:pPr>
      <w:r w:rsidRPr="008C6E31">
        <w:rPr>
          <w:rFonts w:asciiTheme="majorHAnsi" w:eastAsia="Times New Roman" w:hAnsiTheme="majorHAnsi" w:cstheme="majorHAnsi"/>
          <w:b/>
          <w:color w:val="000000" w:themeColor="text1"/>
          <w:sz w:val="24"/>
          <w:szCs w:val="24"/>
          <w:u w:val="single"/>
          <w:lang w:eastAsia="en-GB"/>
        </w:rPr>
        <w:t xml:space="preserve">Công cụ khoanh vẽ theo vùng </w:t>
      </w:r>
    </w:p>
    <w:p w14:paraId="385BCF30"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sz w:val="24"/>
          <w:szCs w:val="24"/>
        </w:rPr>
        <w:t>Số hóa các đỉnh của đa giác bằng cách nhấp chuột vào từng đỉnh một</w:t>
      </w:r>
    </w:p>
    <w:p w14:paraId="35283DAE"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sz w:val="24"/>
          <w:szCs w:val="24"/>
        </w:rPr>
        <w:t>Nhấp đúp chuột vào đỉnh cuối cùng để hoàn thiện đa giác</w:t>
      </w:r>
    </w:p>
    <w:p w14:paraId="63D2FC7F"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sz w:val="24"/>
          <w:szCs w:val="24"/>
        </w:rPr>
        <w:t xml:space="preserve">        Hình đa giác bạn vừa khoanh vẽ sẽ lựa chọn các lô rừng nằm trong vùng đã lựa chọn</w:t>
      </w:r>
    </w:p>
    <w:p w14:paraId="302D8E7F" w14:textId="77777777" w:rsidR="0054243A" w:rsidRPr="00C459D3" w:rsidRDefault="00851C16" w:rsidP="00B159C4">
      <w:pPr>
        <w:rPr>
          <w:rFonts w:asciiTheme="majorHAnsi" w:hAnsiTheme="majorHAnsi" w:cstheme="majorHAnsi"/>
          <w:sz w:val="24"/>
          <w:szCs w:val="24"/>
        </w:rPr>
      </w:pPr>
      <w:r>
        <w:rPr>
          <w:noProof/>
          <w:lang w:val="fi-FI" w:eastAsia="fi-FI"/>
        </w:rPr>
        <w:drawing>
          <wp:inline distT="0" distB="0" distL="0" distR="0" wp14:anchorId="6FF70DA3" wp14:editId="73D3164E">
            <wp:extent cx="5731510" cy="269621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96210"/>
                    </a:xfrm>
                    <a:prstGeom prst="rect">
                      <a:avLst/>
                    </a:prstGeom>
                  </pic:spPr>
                </pic:pic>
              </a:graphicData>
            </a:graphic>
          </wp:inline>
        </w:drawing>
      </w:r>
    </w:p>
    <w:p w14:paraId="5EC0695D" w14:textId="77777777" w:rsidR="0054243A" w:rsidRPr="00C459D3" w:rsidRDefault="0054243A" w:rsidP="00B159C4">
      <w:pPr>
        <w:rPr>
          <w:rFonts w:asciiTheme="majorHAnsi" w:hAnsiTheme="majorHAnsi" w:cstheme="majorHAnsi"/>
          <w:i/>
          <w:sz w:val="24"/>
          <w:szCs w:val="24"/>
        </w:rPr>
      </w:pPr>
      <w:r w:rsidRPr="00C459D3">
        <w:rPr>
          <w:rFonts w:asciiTheme="majorHAnsi" w:hAnsiTheme="majorHAnsi" w:cstheme="majorHAnsi"/>
          <w:i/>
          <w:sz w:val="24"/>
          <w:szCs w:val="24"/>
        </w:rPr>
        <w:lastRenderedPageBreak/>
        <w:t>Hình minh họa; trong ví dụ này, người dùng đã số hóa một hình đa giác. Cửa sổ thông tin cho thấy ứng dụng đã chọn 574 lô nằm trong đa giác đó ( hoặc giao với đa giác đó) và diện tích của hình đa giác này tương đương 1284 ha.</w:t>
      </w:r>
    </w:p>
    <w:p w14:paraId="1696FCB7" w14:textId="77777777" w:rsidR="0054243A" w:rsidRPr="008C6E31" w:rsidRDefault="0054243A" w:rsidP="00B159C4">
      <w:pPr>
        <w:rPr>
          <w:rFonts w:asciiTheme="majorHAnsi" w:hAnsiTheme="majorHAnsi" w:cstheme="majorHAnsi"/>
          <w:sz w:val="24"/>
          <w:szCs w:val="24"/>
          <w:u w:val="single"/>
        </w:rPr>
      </w:pPr>
      <w:r w:rsidRPr="008C6E31">
        <w:rPr>
          <w:rFonts w:asciiTheme="majorHAnsi" w:hAnsiTheme="majorHAnsi" w:cstheme="majorHAnsi"/>
          <w:b/>
          <w:sz w:val="24"/>
          <w:szCs w:val="24"/>
          <w:u w:val="single"/>
        </w:rPr>
        <w:t>Lựa chọn thuộc tính</w:t>
      </w:r>
    </w:p>
    <w:p w14:paraId="3969A97C"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sz w:val="24"/>
          <w:szCs w:val="24"/>
        </w:rPr>
        <w:t>Từ danh mục thuộc tính, chọn một thuộc tính mà bạn quan tâm</w:t>
      </w:r>
    </w:p>
    <w:p w14:paraId="2597CBF2" w14:textId="77777777" w:rsidR="0054243A" w:rsidRPr="008C6E31" w:rsidRDefault="0054243A" w:rsidP="00B159C4">
      <w:pPr>
        <w:rPr>
          <w:rFonts w:asciiTheme="majorHAnsi" w:hAnsiTheme="majorHAnsi" w:cstheme="majorHAnsi"/>
          <w:b/>
          <w:sz w:val="24"/>
          <w:szCs w:val="24"/>
          <w:u w:val="single"/>
        </w:rPr>
      </w:pPr>
      <w:r w:rsidRPr="008C6E31">
        <w:rPr>
          <w:rFonts w:asciiTheme="majorHAnsi" w:hAnsiTheme="majorHAnsi" w:cstheme="majorHAnsi"/>
          <w:b/>
          <w:sz w:val="24"/>
          <w:szCs w:val="24"/>
          <w:u w:val="single"/>
        </w:rPr>
        <w:t>Xem báo cáo</w:t>
      </w:r>
    </w:p>
    <w:p w14:paraId="4B77CAD8" w14:textId="77777777" w:rsidR="0054243A" w:rsidRPr="00C459D3" w:rsidRDefault="0054243A" w:rsidP="00B159C4">
      <w:pPr>
        <w:rPr>
          <w:rFonts w:asciiTheme="majorHAnsi" w:hAnsiTheme="majorHAnsi" w:cstheme="majorHAnsi"/>
          <w:i/>
          <w:sz w:val="24"/>
          <w:szCs w:val="24"/>
        </w:rPr>
      </w:pPr>
      <w:r w:rsidRPr="00C459D3">
        <w:rPr>
          <w:rFonts w:asciiTheme="majorHAnsi" w:hAnsiTheme="majorHAnsi" w:cstheme="majorHAnsi"/>
          <w:sz w:val="24"/>
          <w:szCs w:val="24"/>
        </w:rPr>
        <w:t>Khi bạn nhấp vào mục Xem báo cáo, ứng dụng sẽ hiển thị một biểu đồ đơn giản. Ví dụ: Nếu bạn lựa chọn theo Chức năng rừng, biểu đồ sẽ hiển thị số phần trăm diện tích của các loại rừng như rừng sản xuất, rừng đặc dụng hoặc rừng phòng hộ</w:t>
      </w:r>
    </w:p>
    <w:p w14:paraId="4DADA8B2" w14:textId="77777777" w:rsidR="0054243A" w:rsidRPr="00C459D3" w:rsidRDefault="0092576E" w:rsidP="00B159C4">
      <w:pPr>
        <w:rPr>
          <w:rFonts w:asciiTheme="majorHAnsi" w:hAnsiTheme="majorHAnsi" w:cstheme="majorHAnsi"/>
          <w:sz w:val="24"/>
          <w:szCs w:val="24"/>
        </w:rPr>
      </w:pPr>
      <w:r>
        <w:rPr>
          <w:noProof/>
          <w:lang w:val="fi-FI" w:eastAsia="fi-FI"/>
        </w:rPr>
        <w:drawing>
          <wp:inline distT="0" distB="0" distL="0" distR="0" wp14:anchorId="040BA45A" wp14:editId="4DACC778">
            <wp:extent cx="5731510" cy="2684780"/>
            <wp:effectExtent l="0" t="0" r="254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684780"/>
                    </a:xfrm>
                    <a:prstGeom prst="rect">
                      <a:avLst/>
                    </a:prstGeom>
                  </pic:spPr>
                </pic:pic>
              </a:graphicData>
            </a:graphic>
          </wp:inline>
        </w:drawing>
      </w:r>
    </w:p>
    <w:p w14:paraId="1A2D818B" w14:textId="77777777" w:rsidR="0054243A" w:rsidRPr="00C459D3" w:rsidRDefault="0054243A" w:rsidP="00B159C4">
      <w:pPr>
        <w:rPr>
          <w:rFonts w:asciiTheme="majorHAnsi" w:hAnsiTheme="majorHAnsi" w:cstheme="majorHAnsi"/>
          <w:i/>
          <w:sz w:val="24"/>
          <w:szCs w:val="24"/>
        </w:rPr>
      </w:pPr>
      <w:r w:rsidRPr="00C459D3">
        <w:rPr>
          <w:rFonts w:asciiTheme="majorHAnsi" w:hAnsiTheme="majorHAnsi" w:cstheme="majorHAnsi"/>
          <w:i/>
          <w:sz w:val="24"/>
          <w:szCs w:val="24"/>
        </w:rPr>
        <w:t>Hình: ứng dụng hiển thị thống kê cho các lô được lựa chọn. Dữ liệu thuộc tính được lựa chọn là loại đất loại rừng. Thống kê cho thấy diện tích , số lượng các lô và trữ lượng của rừng được phân chia theo loại đất loại rừng trong tổng số 574 lô được chọn</w:t>
      </w:r>
    </w:p>
    <w:p w14:paraId="5ECF72E8" w14:textId="77777777" w:rsidR="0054243A" w:rsidRPr="00C459D3" w:rsidRDefault="0054243A" w:rsidP="00B159C4">
      <w:pPr>
        <w:rPr>
          <w:rFonts w:asciiTheme="majorHAnsi" w:hAnsiTheme="majorHAnsi" w:cstheme="majorHAnsi"/>
          <w:sz w:val="24"/>
          <w:szCs w:val="24"/>
        </w:rPr>
      </w:pPr>
      <w:bookmarkStart w:id="45" w:name="_Toc527980571"/>
      <w:bookmarkStart w:id="46" w:name="_Toc527980736"/>
      <w:bookmarkStart w:id="47" w:name="_Toc527980890"/>
      <w:r w:rsidRPr="00C459D3">
        <w:rPr>
          <w:rFonts w:asciiTheme="majorHAnsi" w:hAnsiTheme="majorHAnsi" w:cstheme="majorHAnsi"/>
          <w:sz w:val="24"/>
          <w:szCs w:val="24"/>
        </w:rPr>
        <w:t>Thống kê theo đơn vị hành chính</w:t>
      </w:r>
      <w:bookmarkEnd w:id="45"/>
      <w:bookmarkEnd w:id="46"/>
      <w:bookmarkEnd w:id="47"/>
    </w:p>
    <w:p w14:paraId="57781E13"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sz w:val="24"/>
          <w:szCs w:val="24"/>
        </w:rPr>
        <w:t>Khi lựa chọn từ hai tùy chọn cho dữ liệu Thống kê theo diện tích được lựa chọn, liệt kê tùy chọn Lựa chọn đơn vị hành chính, biểu mẫu mở cho phép bạn chọn diện tích hành chính mà bạn quan tâm theo đơn vị tỉnh, huyện, xã. Tùy thuộc vào lựa chọn của bạn, bạn có thể chọn theo thứ tự danh mục để hỗ trợ việc chọn lựa dễ dàng hơn</w:t>
      </w:r>
    </w:p>
    <w:p w14:paraId="3626990B" w14:textId="77777777" w:rsidR="0054243A" w:rsidRPr="008C6E31" w:rsidRDefault="0054243A" w:rsidP="00B159C4">
      <w:pPr>
        <w:rPr>
          <w:rFonts w:asciiTheme="majorHAnsi" w:hAnsiTheme="majorHAnsi" w:cstheme="majorHAnsi"/>
          <w:b/>
          <w:i/>
          <w:sz w:val="24"/>
          <w:szCs w:val="24"/>
        </w:rPr>
      </w:pPr>
      <w:r w:rsidRPr="008C6E31">
        <w:rPr>
          <w:rFonts w:asciiTheme="majorHAnsi" w:hAnsiTheme="majorHAnsi" w:cstheme="majorHAnsi"/>
          <w:b/>
          <w:i/>
          <w:sz w:val="24"/>
          <w:szCs w:val="24"/>
        </w:rPr>
        <w:t xml:space="preserve">Lưu ý: </w:t>
      </w:r>
    </w:p>
    <w:p w14:paraId="01CA022F"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sz w:val="24"/>
          <w:szCs w:val="24"/>
        </w:rPr>
        <w:t>Cấp tỉnh và huyện là những đơn vị có số lượng lô rất lớn, do vậy cần nhiều thời gian để xử lý dữ liệu thống kê</w:t>
      </w:r>
    </w:p>
    <w:p w14:paraId="3DC2679E" w14:textId="77777777" w:rsidR="0054243A" w:rsidRPr="00C459D3" w:rsidRDefault="0054243A" w:rsidP="00B159C4">
      <w:pPr>
        <w:rPr>
          <w:rFonts w:asciiTheme="majorHAnsi" w:eastAsiaTheme="majorEastAsia" w:hAnsiTheme="majorHAnsi" w:cstheme="majorHAnsi"/>
          <w:caps/>
          <w:color w:val="323E4F" w:themeColor="text2" w:themeShade="BF"/>
          <w:spacing w:val="10"/>
          <w:sz w:val="24"/>
          <w:szCs w:val="24"/>
        </w:rPr>
      </w:pPr>
      <w:r w:rsidRPr="00C459D3">
        <w:rPr>
          <w:rFonts w:asciiTheme="majorHAnsi" w:hAnsiTheme="majorHAnsi" w:cstheme="majorHAnsi"/>
          <w:sz w:val="24"/>
          <w:szCs w:val="24"/>
        </w:rPr>
        <w:br w:type="page"/>
      </w:r>
    </w:p>
    <w:p w14:paraId="660DE81F" w14:textId="77777777" w:rsidR="0054243A" w:rsidRPr="008C6E31" w:rsidRDefault="00632686" w:rsidP="00B159C4">
      <w:pPr>
        <w:rPr>
          <w:rFonts w:asciiTheme="majorHAnsi" w:hAnsiTheme="majorHAnsi" w:cstheme="majorHAnsi"/>
          <w:b/>
          <w:sz w:val="24"/>
          <w:szCs w:val="24"/>
          <w:u w:val="single"/>
        </w:rPr>
      </w:pPr>
      <w:bookmarkStart w:id="48" w:name="_Toc527981756"/>
      <w:r w:rsidRPr="008C6E31">
        <w:rPr>
          <w:rFonts w:asciiTheme="majorHAnsi" w:hAnsiTheme="majorHAnsi" w:cstheme="majorHAnsi"/>
          <w:b/>
          <w:sz w:val="24"/>
          <w:szCs w:val="24"/>
          <w:u w:val="single"/>
        </w:rPr>
        <w:lastRenderedPageBreak/>
        <w:t xml:space="preserve">HIỂN THỊ </w:t>
      </w:r>
      <w:r w:rsidR="0054243A" w:rsidRPr="008C6E31">
        <w:rPr>
          <w:rFonts w:asciiTheme="majorHAnsi" w:hAnsiTheme="majorHAnsi" w:cstheme="majorHAnsi"/>
          <w:b/>
          <w:sz w:val="24"/>
          <w:szCs w:val="24"/>
          <w:u w:val="single"/>
        </w:rPr>
        <w:t>BẢN ĐỒ NỀN</w:t>
      </w:r>
      <w:bookmarkEnd w:id="48"/>
      <w:r w:rsidRPr="008C6E31">
        <w:rPr>
          <w:rFonts w:asciiTheme="majorHAnsi" w:hAnsiTheme="majorHAnsi" w:cstheme="majorHAnsi"/>
          <w:b/>
          <w:sz w:val="24"/>
          <w:szCs w:val="24"/>
          <w:u w:val="single"/>
        </w:rPr>
        <w:t xml:space="preserve"> </w:t>
      </w:r>
    </w:p>
    <w:p w14:paraId="3E8EE84B" w14:textId="77777777" w:rsidR="0054243A" w:rsidRPr="00C459D3" w:rsidRDefault="0092576E" w:rsidP="00B159C4">
      <w:pPr>
        <w:rPr>
          <w:rFonts w:asciiTheme="majorHAnsi" w:hAnsiTheme="majorHAnsi" w:cstheme="majorHAnsi"/>
          <w:sz w:val="24"/>
          <w:szCs w:val="24"/>
        </w:rPr>
      </w:pPr>
      <w:r>
        <w:rPr>
          <w:rFonts w:asciiTheme="majorHAnsi" w:hAnsiTheme="majorHAnsi" w:cstheme="majorHAnsi"/>
          <w:noProof/>
          <w:sz w:val="24"/>
          <w:szCs w:val="24"/>
          <w:lang w:val="fi-FI" w:eastAsia="fi-FI"/>
        </w:rPr>
        <w:drawing>
          <wp:inline distT="0" distB="0" distL="0" distR="0" wp14:anchorId="786D17F6" wp14:editId="0C3D429D">
            <wp:extent cx="1959610" cy="189420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59610" cy="1894205"/>
                    </a:xfrm>
                    <a:prstGeom prst="rect">
                      <a:avLst/>
                    </a:prstGeom>
                    <a:noFill/>
                    <a:ln>
                      <a:noFill/>
                    </a:ln>
                  </pic:spPr>
                </pic:pic>
              </a:graphicData>
            </a:graphic>
          </wp:inline>
        </w:drawing>
      </w:r>
    </w:p>
    <w:p w14:paraId="0B7268D4" w14:textId="77777777" w:rsidR="0054243A" w:rsidRPr="0092576E" w:rsidRDefault="0092576E" w:rsidP="00B159C4">
      <w:pPr>
        <w:rPr>
          <w:rFonts w:asciiTheme="majorHAnsi" w:hAnsiTheme="majorHAnsi" w:cstheme="majorHAnsi"/>
          <w:b/>
          <w:sz w:val="24"/>
          <w:szCs w:val="24"/>
          <w:u w:val="single"/>
          <w:lang w:val="en-US"/>
        </w:rPr>
      </w:pPr>
      <w:r w:rsidRPr="0092576E">
        <w:rPr>
          <w:rFonts w:asciiTheme="majorHAnsi" w:hAnsiTheme="majorHAnsi" w:cstheme="majorHAnsi"/>
          <w:b/>
          <w:sz w:val="24"/>
          <w:szCs w:val="24"/>
          <w:u w:val="single"/>
          <w:lang w:val="en-US"/>
        </w:rPr>
        <w:t>Bản đồ địa hình</w:t>
      </w:r>
    </w:p>
    <w:p w14:paraId="3F2C4FDA"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sz w:val="24"/>
          <w:szCs w:val="24"/>
        </w:rPr>
        <w:t>Nội dung của bản đồ địa hình phụ thuộc vào tỷ lệ</w:t>
      </w:r>
    </w:p>
    <w:p w14:paraId="220038F0"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sz w:val="24"/>
          <w:szCs w:val="24"/>
        </w:rPr>
        <w:t xml:space="preserve">Trong các bản đồ tỷ lệ nhỏ dữ liệu lưu trữ nội bộ, ranh giới quốc gia được xuất ra từ bản đồ thể giới ESRI, các đặc điểm địa hình được hiển thị từ OpenStreetMap và độ cao được tô màu dựa trên mô hình độ cao số Aster DGEM.. </w:t>
      </w:r>
    </w:p>
    <w:p w14:paraId="7D950163"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sz w:val="24"/>
          <w:szCs w:val="24"/>
        </w:rPr>
        <w:t>Đối với các bản đồ tỷ lệ lớn, dữ liệu bản đồ địa hình dưới dạng đọc trưc tuyến từ dịch vụ bản đồ</w:t>
      </w:r>
    </w:p>
    <w:p w14:paraId="586327A1"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sz w:val="24"/>
          <w:szCs w:val="24"/>
        </w:rPr>
        <w:t>địa hình toàn cầu ESRI.</w:t>
      </w:r>
    </w:p>
    <w:p w14:paraId="6EF41E48"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b/>
          <w:sz w:val="24"/>
          <w:szCs w:val="24"/>
        </w:rPr>
        <w:t xml:space="preserve">Bản đồ địa hình toàn cầu ESRI </w:t>
      </w:r>
      <w:r w:rsidRPr="00C459D3">
        <w:rPr>
          <w:rFonts w:asciiTheme="majorHAnsi" w:hAnsiTheme="majorHAnsi" w:cstheme="majorHAnsi"/>
          <w:sz w:val="24"/>
          <w:szCs w:val="24"/>
        </w:rPr>
        <w:t>được thiết kế để sử dụng như một lớp bản đồ nền trên nền GIS chuyên nghiệp và để phục vụ mục đích làm bản đồ tham khảo. Bản đồ này gồm các thành phố, đặc điểm sông suối,  đặc điểm địa lý, đường đồng mức, công viên, các mốc địa danh, đường cao tốc, đường xá, đường sắt, sân bay và ranh giới hành chính, được chồng lên địa hình nổi để thêm nội dung</w:t>
      </w:r>
    </w:p>
    <w:p w14:paraId="263AA559" w14:textId="77777777" w:rsidR="0054243A" w:rsidRPr="00C459D3" w:rsidRDefault="0054243A" w:rsidP="00B159C4">
      <w:pPr>
        <w:rPr>
          <w:rFonts w:asciiTheme="majorHAnsi" w:hAnsiTheme="majorHAnsi" w:cstheme="majorHAnsi"/>
          <w:sz w:val="24"/>
          <w:szCs w:val="24"/>
        </w:rPr>
      </w:pPr>
      <w:r w:rsidRPr="00C459D3">
        <w:rPr>
          <w:rFonts w:asciiTheme="majorHAnsi" w:eastAsia="Times New Roman" w:hAnsiTheme="majorHAnsi" w:cstheme="majorHAnsi"/>
          <w:sz w:val="24"/>
          <w:szCs w:val="24"/>
          <w:lang w:eastAsia="en-GB"/>
        </w:rPr>
        <w:t>Bản đồ nền được biên tập từ những nguồn có bản  quyền từ một số nhà cung cấp dữ liệu, gồm Trung tâm khảo sát địa chất Hoa Kỳ USGS, Cơ quan bảo vệ môi trường  Hoa Kỳ , Trung tâm dịch vụ công viên quốc gia Hoa Kỳ, Tổ chức Nông lương quốc tế (FAO), sở tài nguyên quốc gia (NRCAN), HERE  và Esri. Dữ liệu cho các khu vực  được chọn lọc  từ các nguồn đóng góp cho OpenStreetMap</w:t>
      </w:r>
    </w:p>
    <w:p w14:paraId="32E5FE1B"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b/>
          <w:sz w:val="24"/>
          <w:szCs w:val="24"/>
        </w:rPr>
        <w:t xml:space="preserve">Mô hình Độ cao số hóa toàn cầu Aster (GDEMv2) </w:t>
      </w:r>
      <w:r w:rsidRPr="00C459D3">
        <w:rPr>
          <w:rFonts w:asciiTheme="majorHAnsi" w:hAnsiTheme="majorHAnsi" w:cstheme="majorHAnsi"/>
          <w:sz w:val="24"/>
          <w:szCs w:val="24"/>
        </w:rPr>
        <w:t>được Bộ Kinh tế- Thương Mại- Công nghiệp Nhật Bản (METI) và cơ quan quản lý hàng không và vũ trụ quốc gia Hoa Kỳ ban hành. Mô hình số được sử dụng để tô màu độ cao cho các bản đồ địa hình tỷ lệ nhỏ</w:t>
      </w:r>
    </w:p>
    <w:p w14:paraId="3C52232E"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b/>
          <w:sz w:val="24"/>
          <w:szCs w:val="24"/>
        </w:rPr>
        <w:t xml:space="preserve">OpenStreetMao </w:t>
      </w:r>
      <w:r w:rsidRPr="00C459D3">
        <w:rPr>
          <w:rFonts w:asciiTheme="majorHAnsi" w:hAnsiTheme="majorHAnsi" w:cstheme="majorHAnsi"/>
          <w:sz w:val="24"/>
          <w:szCs w:val="24"/>
        </w:rPr>
        <w:t>là loại bản đồ miễn phí, có thể biên tập đang được xây dựng bởi các tình nguyện viên, phần lớn ghép từ các mảnh và được ban hành với một giấy phép nội dung mở. OpenStreetMap là dữ liệu mở mà tổ chức OpenStreetMap Foundation (OSMF) đã cấp phép theo Giấy phép Mở Mã nguồn Mở của (ODbL).</w:t>
      </w:r>
    </w:p>
    <w:p w14:paraId="361C7F97" w14:textId="77777777" w:rsidR="0054243A" w:rsidRPr="0092576E" w:rsidRDefault="0092576E" w:rsidP="00B159C4">
      <w:pPr>
        <w:rPr>
          <w:rFonts w:asciiTheme="majorHAnsi" w:hAnsiTheme="majorHAnsi" w:cstheme="majorHAnsi"/>
          <w:b/>
          <w:sz w:val="24"/>
          <w:szCs w:val="24"/>
          <w:u w:val="single"/>
          <w:lang w:val="en-US"/>
        </w:rPr>
      </w:pPr>
      <w:r w:rsidRPr="0092576E">
        <w:rPr>
          <w:rFonts w:asciiTheme="majorHAnsi" w:hAnsiTheme="majorHAnsi" w:cstheme="majorHAnsi"/>
          <w:b/>
          <w:sz w:val="24"/>
          <w:szCs w:val="24"/>
          <w:u w:val="single"/>
          <w:lang w:val="en-US"/>
        </w:rPr>
        <w:t>Ảnh vệ tinh</w:t>
      </w:r>
    </w:p>
    <w:p w14:paraId="7E57A290"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sz w:val="24"/>
          <w:szCs w:val="24"/>
        </w:rPr>
        <w:t>Bản đồ ảnh vệ tinh được đọc từ dịch vụ dữ liệu ảnh thế giới trực tuyến ESRI</w:t>
      </w:r>
    </w:p>
    <w:p w14:paraId="03045EEF"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sz w:val="24"/>
          <w:szCs w:val="24"/>
        </w:rPr>
        <w:lastRenderedPageBreak/>
        <w:t>Dịch vụ Ảnh thế giới cung cấp ảnh hàng không, ảnh vệ tinh có độ phân giải 1 m hoặc tốt hơn nhiều khu vực của thế giới  , và dữ liệu ảnh vệ tinh toàn cầu có độ phân giải thấp hơn.  Bản đồ ảnh Terra Color với độ phân giải 15m tại tỷ lệ nhỏ hoặc trung bình (~1:591M ~1:72k) và ảnh SPOT(~1:288k đến ~1:72k) cho toàn cầu.</w:t>
      </w:r>
    </w:p>
    <w:p w14:paraId="59BAAA99" w14:textId="77777777" w:rsidR="0054243A" w:rsidRPr="0092576E" w:rsidRDefault="0092576E" w:rsidP="00B159C4">
      <w:pPr>
        <w:rPr>
          <w:rFonts w:asciiTheme="majorHAnsi" w:hAnsiTheme="majorHAnsi" w:cstheme="majorHAnsi"/>
          <w:b/>
          <w:sz w:val="24"/>
          <w:szCs w:val="24"/>
          <w:u w:val="single"/>
          <w:lang w:val="en-US"/>
        </w:rPr>
      </w:pPr>
      <w:r w:rsidRPr="0092576E">
        <w:rPr>
          <w:rFonts w:asciiTheme="majorHAnsi" w:hAnsiTheme="majorHAnsi" w:cstheme="majorHAnsi"/>
          <w:b/>
          <w:sz w:val="24"/>
          <w:szCs w:val="24"/>
          <w:u w:val="single"/>
          <w:lang w:val="en-US"/>
        </w:rPr>
        <w:t>Bản đồ bóng núi</w:t>
      </w:r>
    </w:p>
    <w:p w14:paraId="692F9D21"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sz w:val="24"/>
          <w:szCs w:val="24"/>
        </w:rPr>
        <w:t>Bản đồ bóng núi được xây dựng trên nền dữ liệu SRTM . Với các bản đồ bóng núi tỷ lệ thấp ( mức độ phóng đại 1o-13) , dữ liệu STRM90 ( độ phân giải 90m) được sử dụng. Với các bản dồ bóng núi tỷ lệ cao ( độ phóng đại 14-15), dữ liệu SRTM30 (độ phân giải 30m)  được sử dụng.</w:t>
      </w:r>
    </w:p>
    <w:p w14:paraId="62ABDAE5"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b/>
          <w:sz w:val="24"/>
          <w:szCs w:val="24"/>
        </w:rPr>
        <w:t xml:space="preserve">Phi thuyền mô phỏng địa hình RADAR của tàu con thoi (SRTM) </w:t>
      </w:r>
      <w:r w:rsidRPr="00C459D3">
        <w:rPr>
          <w:rFonts w:asciiTheme="majorHAnsi" w:hAnsiTheme="majorHAnsi" w:cstheme="majorHAnsi"/>
          <w:sz w:val="24"/>
          <w:szCs w:val="24"/>
        </w:rPr>
        <w:t>là một sứ mệnh của NASA được thực hiện  vào năm 2000 để có được dữ liệu độ cao cho hầu hết các nơi trên thế giới. Đây là tập hợp các dữ liệu hiện tại được lựa chọn cho dữ liệu mô hình độ cao số liệu (DEM) vì có độ phân giải khá cao (1 vòng cung giây, hoặc khoảng 25 mét), có độ phủ gần toàn cầu (từ 56 ° S đến 60 ° N) và nằm trong  tên miền chung</w:t>
      </w:r>
    </w:p>
    <w:p w14:paraId="75F97036" w14:textId="77777777" w:rsidR="0054243A" w:rsidRPr="0092576E" w:rsidRDefault="0054243A" w:rsidP="00B159C4">
      <w:pPr>
        <w:rPr>
          <w:rFonts w:asciiTheme="majorHAnsi" w:hAnsiTheme="majorHAnsi" w:cstheme="majorHAnsi"/>
          <w:b/>
          <w:sz w:val="24"/>
          <w:szCs w:val="24"/>
          <w:u w:val="single"/>
        </w:rPr>
      </w:pPr>
    </w:p>
    <w:p w14:paraId="7D52AC78" w14:textId="77777777" w:rsidR="0054243A" w:rsidRPr="0092576E" w:rsidRDefault="0092576E" w:rsidP="00B159C4">
      <w:pPr>
        <w:rPr>
          <w:rFonts w:asciiTheme="majorHAnsi" w:hAnsiTheme="majorHAnsi" w:cstheme="majorHAnsi"/>
          <w:sz w:val="24"/>
          <w:szCs w:val="24"/>
          <w:lang w:val="en-US"/>
        </w:rPr>
      </w:pPr>
      <w:r w:rsidRPr="0092576E">
        <w:rPr>
          <w:rFonts w:asciiTheme="majorHAnsi" w:hAnsiTheme="majorHAnsi" w:cstheme="majorHAnsi"/>
          <w:b/>
          <w:sz w:val="24"/>
          <w:szCs w:val="24"/>
          <w:u w:val="single"/>
          <w:lang w:val="en-US"/>
        </w:rPr>
        <w:t>Bản đồ địa hình nổi</w:t>
      </w:r>
    </w:p>
    <w:p w14:paraId="67AF6450"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sz w:val="24"/>
          <w:szCs w:val="24"/>
        </w:rPr>
        <w:t>Bản đồ địa hình nổi là bản đồ bóng núi có độ phân giải màu trung bình theo độ cao 1km dựa trên dữ liệu SRTM.</w:t>
      </w:r>
    </w:p>
    <w:p w14:paraId="4EA8407B" w14:textId="77777777" w:rsidR="0054243A" w:rsidRPr="0092576E" w:rsidRDefault="0092576E" w:rsidP="00B159C4">
      <w:pPr>
        <w:rPr>
          <w:rFonts w:asciiTheme="majorHAnsi" w:hAnsiTheme="majorHAnsi" w:cstheme="majorHAnsi"/>
          <w:b/>
          <w:sz w:val="24"/>
          <w:szCs w:val="24"/>
          <w:u w:val="single"/>
          <w:lang w:val="en-US"/>
        </w:rPr>
      </w:pPr>
      <w:r w:rsidRPr="0092576E">
        <w:rPr>
          <w:rFonts w:asciiTheme="majorHAnsi" w:hAnsiTheme="majorHAnsi" w:cstheme="majorHAnsi"/>
          <w:b/>
          <w:sz w:val="24"/>
          <w:szCs w:val="24"/>
          <w:u w:val="single"/>
          <w:lang w:val="en-US"/>
        </w:rPr>
        <w:t>Bản đồ lớp phủ rừng phân loại bởi Hansen</w:t>
      </w:r>
    </w:p>
    <w:p w14:paraId="27BE8C59"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sz w:val="24"/>
          <w:szCs w:val="24"/>
        </w:rPr>
        <w:t>Là kết quả của phân tích chuỗi thời gian từ ảnh vệ tinh Landsat trong việc phân loại theo độ che phủ rừng toàn đầu và diễn biến độ che phủ rừng từ năm 2000-2014. Bổ sung thêm thông tin về kết quả này, vui lòng xem các tạp chí khoa học liên quan (Hansen et al., Science 2013).</w:t>
      </w:r>
    </w:p>
    <w:p w14:paraId="541AE7C1"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sz w:val="24"/>
          <w:szCs w:val="24"/>
        </w:rPr>
        <w:t>Dữ liệu diễn tả mức độ che phủ rừng trong năm 2000, được xác định như là mức độ khép tán của các loài thực vật có độ cao hơn 5m. Dữ liệu được mã hóa dưới dạng % theo các ô lưới đầu ra , mức độ từ 0-100.</w:t>
      </w:r>
    </w:p>
    <w:p w14:paraId="2739C483" w14:textId="77777777" w:rsidR="0054243A" w:rsidRPr="00C459D3" w:rsidRDefault="0054243A" w:rsidP="00B159C4">
      <w:pPr>
        <w:rPr>
          <w:rFonts w:asciiTheme="majorHAnsi" w:hAnsiTheme="majorHAnsi" w:cstheme="majorHAnsi"/>
          <w:sz w:val="24"/>
          <w:szCs w:val="24"/>
        </w:rPr>
      </w:pPr>
      <w:r w:rsidRPr="00C459D3">
        <w:rPr>
          <w:rFonts w:asciiTheme="majorHAnsi" w:hAnsiTheme="majorHAnsi" w:cstheme="majorHAnsi"/>
          <w:sz w:val="24"/>
          <w:szCs w:val="24"/>
        </w:rPr>
        <w:t>Dữ liệu được cấp phép dưới phiên bản quốc tế Creative Commons Attribution</w:t>
      </w:r>
    </w:p>
    <w:p w14:paraId="6E34908E" w14:textId="77777777" w:rsidR="0054243A" w:rsidRPr="00C459D3" w:rsidRDefault="0054243A" w:rsidP="00B159C4">
      <w:pPr>
        <w:rPr>
          <w:rFonts w:asciiTheme="majorHAnsi" w:hAnsiTheme="majorHAnsi" w:cstheme="majorHAnsi"/>
          <w:sz w:val="24"/>
          <w:szCs w:val="24"/>
        </w:rPr>
      </w:pPr>
    </w:p>
    <w:p w14:paraId="719A95EA" w14:textId="77777777" w:rsidR="00632686" w:rsidRPr="00C459D3" w:rsidRDefault="00632686" w:rsidP="00B159C4">
      <w:pPr>
        <w:rPr>
          <w:rFonts w:asciiTheme="majorHAnsi" w:hAnsiTheme="majorHAnsi" w:cstheme="majorHAnsi"/>
          <w:sz w:val="24"/>
          <w:szCs w:val="24"/>
        </w:rPr>
        <w:sectPr w:rsidR="00632686" w:rsidRPr="00C459D3">
          <w:pgSz w:w="11906" w:h="16838"/>
          <w:pgMar w:top="1440" w:right="1440" w:bottom="1440" w:left="1440" w:header="708" w:footer="708" w:gutter="0"/>
          <w:cols w:space="708"/>
          <w:docGrid w:linePitch="360"/>
        </w:sectPr>
      </w:pPr>
    </w:p>
    <w:p w14:paraId="52761570" w14:textId="77777777" w:rsidR="00DB1B1E" w:rsidRDefault="00DB1B1E" w:rsidP="00B159C4">
      <w:pPr>
        <w:pStyle w:val="Heading1"/>
        <w:rPr>
          <w:rFonts w:cstheme="majorHAnsi"/>
          <w:b/>
          <w:color w:val="00B0F0"/>
          <w:sz w:val="24"/>
          <w:szCs w:val="24"/>
          <w:lang w:val="en-US"/>
        </w:rPr>
      </w:pPr>
      <w:bookmarkStart w:id="49" w:name="_Toc528138665"/>
      <w:r w:rsidRPr="00C459D3">
        <w:rPr>
          <w:rFonts w:cstheme="majorHAnsi"/>
          <w:b/>
          <w:color w:val="00B0F0"/>
          <w:sz w:val="24"/>
          <w:szCs w:val="24"/>
          <w:lang w:val="en-US"/>
        </w:rPr>
        <w:lastRenderedPageBreak/>
        <w:t>PHẦN II</w:t>
      </w:r>
      <w:r w:rsidR="003F429B" w:rsidRPr="00C459D3">
        <w:rPr>
          <w:rFonts w:cstheme="majorHAnsi"/>
          <w:b/>
          <w:color w:val="00B0F0"/>
          <w:sz w:val="24"/>
          <w:szCs w:val="24"/>
          <w:lang w:val="en-US"/>
        </w:rPr>
        <w:t>I</w:t>
      </w:r>
      <w:r w:rsidRPr="00C459D3">
        <w:rPr>
          <w:rFonts w:cstheme="majorHAnsi"/>
          <w:b/>
          <w:color w:val="00B0F0"/>
          <w:sz w:val="24"/>
          <w:szCs w:val="24"/>
          <w:lang w:val="en-US"/>
        </w:rPr>
        <w:t>. TẢI VÀ S</w:t>
      </w:r>
      <w:r w:rsidR="009D4686" w:rsidRPr="00C459D3">
        <w:rPr>
          <w:rFonts w:cstheme="majorHAnsi"/>
          <w:b/>
          <w:color w:val="00B0F0"/>
          <w:sz w:val="24"/>
          <w:szCs w:val="24"/>
          <w:lang w:val="en-US"/>
        </w:rPr>
        <w:t>Ử DỤ</w:t>
      </w:r>
      <w:r w:rsidRPr="00C459D3">
        <w:rPr>
          <w:rFonts w:cstheme="majorHAnsi"/>
          <w:b/>
          <w:color w:val="00B0F0"/>
          <w:sz w:val="24"/>
          <w:szCs w:val="24"/>
          <w:lang w:val="en-US"/>
        </w:rPr>
        <w:t>NG DỮ LIỆU TÀI NGUYÊN RỪNG</w:t>
      </w:r>
      <w:bookmarkEnd w:id="49"/>
    </w:p>
    <w:p w14:paraId="17214507" w14:textId="77777777" w:rsidR="00210179" w:rsidRPr="00736D74" w:rsidRDefault="00210179" w:rsidP="00736D74">
      <w:pPr>
        <w:pStyle w:val="Heading2"/>
        <w:rPr>
          <w:color w:val="auto"/>
          <w:lang w:val="en-US"/>
        </w:rPr>
      </w:pPr>
    </w:p>
    <w:p w14:paraId="7261E120" w14:textId="77777777" w:rsidR="000F6186" w:rsidRPr="00C459D3" w:rsidRDefault="00FB7729" w:rsidP="00736D74">
      <w:pPr>
        <w:pStyle w:val="Heading2"/>
        <w:rPr>
          <w:rFonts w:cstheme="majorHAnsi"/>
          <w:b/>
          <w:sz w:val="24"/>
          <w:szCs w:val="24"/>
          <w:lang w:val="en-US"/>
        </w:rPr>
      </w:pPr>
      <w:bookmarkStart w:id="50" w:name="_Toc528138666"/>
      <w:r w:rsidRPr="00736D74">
        <w:rPr>
          <w:rFonts w:cstheme="majorHAnsi"/>
          <w:b/>
          <w:color w:val="auto"/>
          <w:sz w:val="24"/>
          <w:szCs w:val="24"/>
          <w:lang w:val="en-US"/>
        </w:rPr>
        <w:t>3.1 Tải dữ liệu tài nguyên rừng</w:t>
      </w:r>
      <w:bookmarkEnd w:id="50"/>
    </w:p>
    <w:p w14:paraId="300682AF" w14:textId="024275BB" w:rsidR="005C0D9A" w:rsidRDefault="005C0D9A" w:rsidP="00B159C4">
      <w:pPr>
        <w:rPr>
          <w:rFonts w:asciiTheme="majorHAnsi" w:hAnsiTheme="majorHAnsi" w:cstheme="majorHAnsi"/>
          <w:sz w:val="24"/>
          <w:szCs w:val="24"/>
          <w:lang w:val="en-US"/>
        </w:rPr>
      </w:pPr>
      <w:r w:rsidRPr="00C459D3">
        <w:rPr>
          <w:rFonts w:asciiTheme="majorHAnsi" w:hAnsiTheme="majorHAnsi" w:cstheme="majorHAnsi"/>
          <w:sz w:val="24"/>
          <w:szCs w:val="24"/>
          <w:lang w:val="en-US"/>
        </w:rPr>
        <w:t xml:space="preserve">Dữ liệu tài nguyên rừng có thể được tải sử dụng công cụ “Tải dữ liệu”. Công cụ này được tải về từ địa chỉ: </w:t>
      </w:r>
      <w:hyperlink r:id="rId38" w:history="1">
        <w:r w:rsidR="00A27FAB" w:rsidRPr="00082FD2">
          <w:rPr>
            <w:rStyle w:val="Hyperlink"/>
            <w:rFonts w:asciiTheme="majorHAnsi" w:hAnsiTheme="majorHAnsi" w:cstheme="majorHAnsi"/>
            <w:sz w:val="24"/>
            <w:szCs w:val="24"/>
            <w:lang w:val="en-US"/>
          </w:rPr>
          <w:t>http://tongcuclamnghiep.gov.vn/</w:t>
        </w:r>
      </w:hyperlink>
    </w:p>
    <w:p w14:paraId="67B7DF93" w14:textId="77777777" w:rsidR="00A27FAB" w:rsidRPr="00A27FAB" w:rsidRDefault="00A27FAB" w:rsidP="00A27FAB">
      <w:pPr>
        <w:rPr>
          <w:color w:val="000000" w:themeColor="text1"/>
          <w:lang w:val="en-US"/>
        </w:rPr>
      </w:pPr>
      <w:r w:rsidRPr="00A27FAB">
        <w:rPr>
          <w:color w:val="000000" w:themeColor="text1"/>
          <w:lang w:val="en-US"/>
        </w:rPr>
        <w:t>Sau khi vào trình duyệt web, người dùng lựa chọn mục “Hệ thống thông tin quản lý ngành lâm nghiệp” tại phần Tiện Ích</w:t>
      </w:r>
    </w:p>
    <w:p w14:paraId="1408FF38" w14:textId="77777777" w:rsidR="00A27FAB" w:rsidRDefault="00A27FAB" w:rsidP="00A27FAB">
      <w:pPr>
        <w:rPr>
          <w:rFonts w:asciiTheme="majorHAnsi" w:hAnsiTheme="majorHAnsi" w:cstheme="majorHAnsi"/>
          <w:color w:val="000000" w:themeColor="text1"/>
          <w:sz w:val="24"/>
          <w:szCs w:val="24"/>
          <w:lang w:val="en-US"/>
        </w:rPr>
      </w:pPr>
      <w:r>
        <w:rPr>
          <w:rFonts w:asciiTheme="majorHAnsi" w:hAnsiTheme="majorHAnsi" w:cstheme="majorHAnsi"/>
          <w:noProof/>
          <w:color w:val="000000" w:themeColor="text1"/>
          <w:sz w:val="24"/>
          <w:szCs w:val="24"/>
          <w:lang w:val="fi-FI" w:eastAsia="fi-FI"/>
        </w:rPr>
        <w:drawing>
          <wp:inline distT="0" distB="0" distL="0" distR="0" wp14:anchorId="6B87E9E7" wp14:editId="582534CF">
            <wp:extent cx="5731510" cy="310769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107690"/>
                    </a:xfrm>
                    <a:prstGeom prst="rect">
                      <a:avLst/>
                    </a:prstGeom>
                    <a:noFill/>
                    <a:ln>
                      <a:noFill/>
                    </a:ln>
                  </pic:spPr>
                </pic:pic>
              </a:graphicData>
            </a:graphic>
          </wp:inline>
        </w:drawing>
      </w:r>
    </w:p>
    <w:p w14:paraId="3833C1A4" w14:textId="77777777" w:rsidR="00A27FAB" w:rsidRDefault="00A27FAB" w:rsidP="00A27FAB">
      <w:pPr>
        <w:rPr>
          <w:rFonts w:asciiTheme="majorHAnsi" w:hAnsiTheme="majorHAnsi" w:cstheme="majorHAnsi"/>
          <w:color w:val="000000" w:themeColor="text1"/>
          <w:sz w:val="24"/>
          <w:szCs w:val="24"/>
          <w:lang w:val="en-US"/>
        </w:rPr>
      </w:pPr>
    </w:p>
    <w:p w14:paraId="0A155E7E" w14:textId="62CBE5C6" w:rsidR="00A27FAB" w:rsidRDefault="00A27FAB" w:rsidP="00F84A8C">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Sau đó, người dùng lựa chọn “Hệ thống thông tin dữ liệu Tài nguyên rừng”</w:t>
      </w:r>
    </w:p>
    <w:p w14:paraId="70D6B1CE" w14:textId="77777777" w:rsidR="00A27FAB" w:rsidRDefault="00A27FAB" w:rsidP="00A27FAB">
      <w:pPr>
        <w:rPr>
          <w:rFonts w:asciiTheme="majorHAnsi" w:hAnsiTheme="majorHAnsi" w:cstheme="majorHAnsi"/>
          <w:color w:val="000000" w:themeColor="text1"/>
          <w:sz w:val="24"/>
          <w:szCs w:val="24"/>
          <w:lang w:val="en-US"/>
        </w:rPr>
      </w:pPr>
      <w:r>
        <w:rPr>
          <w:noProof/>
          <w:lang w:val="fi-FI" w:eastAsia="fi-FI"/>
        </w:rPr>
        <w:drawing>
          <wp:inline distT="0" distB="0" distL="0" distR="0" wp14:anchorId="571BCAEF" wp14:editId="6045253D">
            <wp:extent cx="5731510" cy="1687830"/>
            <wp:effectExtent l="0" t="0" r="254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687830"/>
                    </a:xfrm>
                    <a:prstGeom prst="rect">
                      <a:avLst/>
                    </a:prstGeom>
                  </pic:spPr>
                </pic:pic>
              </a:graphicData>
            </a:graphic>
          </wp:inline>
        </w:drawing>
      </w:r>
    </w:p>
    <w:p w14:paraId="77702837" w14:textId="591FFC84" w:rsidR="00A27FAB" w:rsidRPr="005B3D40" w:rsidRDefault="00A27FAB" w:rsidP="00A27FAB">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 xml:space="preserve">Tiếp Theo, người dùng lựa chọn theo Xem thông tin dữ liệu tài nguyên rừng (sẽ được trình bày chi tiếp phía dưới mục 2.2) </w:t>
      </w:r>
    </w:p>
    <w:p w14:paraId="24C3B3E7" w14:textId="166BCC01" w:rsidR="00A27FAB" w:rsidRDefault="00A27FAB" w:rsidP="00A27FAB">
      <w:pPr>
        <w:rPr>
          <w:rFonts w:asciiTheme="majorHAnsi" w:hAnsiTheme="majorHAnsi" w:cstheme="majorHAnsi"/>
          <w:b/>
          <w:color w:val="00B0F0"/>
          <w:sz w:val="24"/>
          <w:szCs w:val="24"/>
          <w:u w:val="single"/>
          <w:lang w:val="en-US"/>
        </w:rPr>
      </w:pPr>
      <w:r>
        <w:rPr>
          <w:rFonts w:asciiTheme="majorHAnsi" w:hAnsiTheme="majorHAnsi" w:cstheme="majorHAnsi"/>
          <w:b/>
          <w:noProof/>
          <w:color w:val="00B0F0"/>
          <w:sz w:val="24"/>
          <w:szCs w:val="24"/>
          <w:u w:val="single"/>
          <w:lang w:val="fi-FI" w:eastAsia="fi-FI"/>
        </w:rPr>
        <w:lastRenderedPageBreak/>
        <w:drawing>
          <wp:inline distT="0" distB="0" distL="0" distR="0" wp14:anchorId="6ECE2DAA" wp14:editId="57F6140B">
            <wp:extent cx="5725160" cy="216027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5160" cy="2160270"/>
                    </a:xfrm>
                    <a:prstGeom prst="rect">
                      <a:avLst/>
                    </a:prstGeom>
                    <a:noFill/>
                    <a:ln>
                      <a:noFill/>
                    </a:ln>
                  </pic:spPr>
                </pic:pic>
              </a:graphicData>
            </a:graphic>
          </wp:inline>
        </w:drawing>
      </w:r>
    </w:p>
    <w:p w14:paraId="24D19FEF" w14:textId="373C02F1" w:rsidR="00C304EA" w:rsidRDefault="00C304EA" w:rsidP="00A27FAB">
      <w:pPr>
        <w:rPr>
          <w:rFonts w:asciiTheme="majorHAnsi" w:hAnsiTheme="majorHAnsi" w:cstheme="majorHAnsi"/>
          <w:color w:val="000000" w:themeColor="text1"/>
          <w:sz w:val="24"/>
          <w:szCs w:val="24"/>
          <w:lang w:val="en-US"/>
        </w:rPr>
      </w:pPr>
    </w:p>
    <w:p w14:paraId="473680C6" w14:textId="77777777" w:rsidR="006B4886" w:rsidRDefault="006B4886" w:rsidP="006B4886">
      <w:pPr>
        <w:ind w:firstLine="709"/>
        <w:rPr>
          <w:rFonts w:ascii="Times New Roman" w:hAnsi="Times New Roman"/>
          <w:sz w:val="28"/>
          <w:szCs w:val="28"/>
        </w:rPr>
      </w:pPr>
      <w:r>
        <w:rPr>
          <w:rFonts w:ascii="Times New Roman" w:hAnsi="Times New Roman"/>
          <w:sz w:val="28"/>
          <w:szCs w:val="28"/>
        </w:rPr>
        <w:t>Bấm tiếp vào liên kết [Tải công cụ lấy dữ liệu và hướng dẫn sử dụng]</w:t>
      </w:r>
    </w:p>
    <w:p w14:paraId="10F70912" w14:textId="77777777" w:rsidR="006B4886" w:rsidRDefault="006B4886" w:rsidP="006B4886">
      <w:pPr>
        <w:ind w:firstLine="709"/>
        <w:rPr>
          <w:rFonts w:ascii="Times New Roman" w:hAnsi="Times New Roman"/>
          <w:sz w:val="28"/>
          <w:szCs w:val="28"/>
        </w:rPr>
      </w:pPr>
      <w:r>
        <w:rPr>
          <w:noProof/>
          <w:lang w:val="fi-FI" w:eastAsia="fi-FI"/>
        </w:rPr>
        <w:drawing>
          <wp:inline distT="0" distB="0" distL="0" distR="0" wp14:anchorId="141A2BA4" wp14:editId="4B08E228">
            <wp:extent cx="4191000" cy="17621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91000" cy="1762125"/>
                    </a:xfrm>
                    <a:prstGeom prst="rect">
                      <a:avLst/>
                    </a:prstGeom>
                  </pic:spPr>
                </pic:pic>
              </a:graphicData>
            </a:graphic>
          </wp:inline>
        </w:drawing>
      </w:r>
    </w:p>
    <w:p w14:paraId="7023A28C" w14:textId="77777777" w:rsidR="006B4886" w:rsidRDefault="006B4886" w:rsidP="006B4886">
      <w:pPr>
        <w:ind w:firstLine="709"/>
        <w:rPr>
          <w:rFonts w:ascii="Times New Roman" w:hAnsi="Times New Roman"/>
          <w:sz w:val="28"/>
          <w:szCs w:val="28"/>
        </w:rPr>
      </w:pPr>
      <w:r>
        <w:rPr>
          <w:rFonts w:ascii="Times New Roman" w:hAnsi="Times New Roman"/>
          <w:sz w:val="28"/>
          <w:szCs w:val="28"/>
        </w:rPr>
        <w:t>Bấm vào liên kết đính kèm để tải về công cụ và hướng dẫn sử dụng.</w:t>
      </w:r>
    </w:p>
    <w:p w14:paraId="221FB8BE" w14:textId="77777777" w:rsidR="006B4886" w:rsidRDefault="006B4886" w:rsidP="006B4886">
      <w:pPr>
        <w:ind w:firstLine="709"/>
        <w:rPr>
          <w:rFonts w:ascii="Times New Roman" w:hAnsi="Times New Roman"/>
          <w:sz w:val="28"/>
          <w:szCs w:val="28"/>
        </w:rPr>
      </w:pPr>
      <w:r>
        <w:rPr>
          <w:noProof/>
          <w:lang w:val="fi-FI" w:eastAsia="fi-FI"/>
        </w:rPr>
        <w:drawing>
          <wp:inline distT="0" distB="0" distL="0" distR="0" wp14:anchorId="2ED8FF7C" wp14:editId="55CE018D">
            <wp:extent cx="5334000" cy="36290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4000" cy="3629025"/>
                    </a:xfrm>
                    <a:prstGeom prst="rect">
                      <a:avLst/>
                    </a:prstGeom>
                  </pic:spPr>
                </pic:pic>
              </a:graphicData>
            </a:graphic>
          </wp:inline>
        </w:drawing>
      </w:r>
    </w:p>
    <w:p w14:paraId="3A6FB2C6" w14:textId="56C9EA54" w:rsidR="00A27FAB" w:rsidRDefault="006B4886" w:rsidP="006B4886">
      <w:pPr>
        <w:ind w:firstLine="709"/>
        <w:rPr>
          <w:rFonts w:ascii="Times New Roman" w:hAnsi="Times New Roman"/>
          <w:sz w:val="28"/>
          <w:szCs w:val="28"/>
          <w:lang w:val="en-US"/>
        </w:rPr>
      </w:pPr>
      <w:r>
        <w:rPr>
          <w:rFonts w:ascii="Times New Roman" w:hAnsi="Times New Roman"/>
          <w:sz w:val="28"/>
          <w:szCs w:val="28"/>
        </w:rPr>
        <w:lastRenderedPageBreak/>
        <w:t>Sau khi tải về, chúng ta giải nén để có được thư mục cài đặt của Công cụ VNFRDownload.</w:t>
      </w:r>
      <w:r>
        <w:rPr>
          <w:rFonts w:ascii="Times New Roman" w:hAnsi="Times New Roman"/>
          <w:sz w:val="28"/>
          <w:szCs w:val="28"/>
          <w:lang w:val="en-US"/>
        </w:rPr>
        <w:t xml:space="preserve"> </w:t>
      </w:r>
      <w:r w:rsidRPr="006B4886">
        <w:rPr>
          <w:rFonts w:ascii="Times New Roman" w:hAnsi="Times New Roman"/>
          <w:sz w:val="28"/>
          <w:szCs w:val="28"/>
          <w:lang w:val="en-US"/>
        </w:rPr>
        <w:t xml:space="preserve">Chi tiết </w:t>
      </w:r>
      <w:r>
        <w:rPr>
          <w:rFonts w:ascii="Times New Roman" w:hAnsi="Times New Roman"/>
          <w:sz w:val="28"/>
          <w:szCs w:val="28"/>
          <w:lang w:val="en-US"/>
        </w:rPr>
        <w:t xml:space="preserve">các bước cài đặt và </w:t>
      </w:r>
      <w:r w:rsidRPr="006B4886">
        <w:rPr>
          <w:rFonts w:ascii="Times New Roman" w:hAnsi="Times New Roman"/>
          <w:sz w:val="28"/>
          <w:szCs w:val="28"/>
          <w:lang w:val="en-US"/>
        </w:rPr>
        <w:t>cách sử dụng công cụ tải dữ liệu được trình bày tại mục 3.2</w:t>
      </w:r>
    </w:p>
    <w:p w14:paraId="1B2F7787" w14:textId="77777777" w:rsidR="006B4886" w:rsidRPr="00C459D3" w:rsidRDefault="006B4886" w:rsidP="006B4886">
      <w:pPr>
        <w:ind w:firstLine="709"/>
        <w:rPr>
          <w:rFonts w:asciiTheme="majorHAnsi" w:hAnsiTheme="majorHAnsi" w:cstheme="majorHAnsi"/>
          <w:sz w:val="24"/>
          <w:szCs w:val="24"/>
          <w:lang w:val="en-US"/>
        </w:rPr>
      </w:pPr>
    </w:p>
    <w:p w14:paraId="04D0495F" w14:textId="5987610D" w:rsidR="00FB7729" w:rsidRPr="00C459D3" w:rsidRDefault="00210179" w:rsidP="00736D74">
      <w:pPr>
        <w:pStyle w:val="Heading2"/>
        <w:rPr>
          <w:rFonts w:cstheme="majorHAnsi"/>
          <w:b/>
          <w:sz w:val="24"/>
          <w:szCs w:val="24"/>
          <w:lang w:val="en-US"/>
        </w:rPr>
      </w:pPr>
      <w:bookmarkStart w:id="51" w:name="_Toc528138667"/>
      <w:r w:rsidRPr="00736D74">
        <w:rPr>
          <w:rFonts w:cstheme="majorHAnsi"/>
          <w:b/>
          <w:color w:val="auto"/>
          <w:sz w:val="24"/>
          <w:szCs w:val="24"/>
          <w:lang w:val="en-US"/>
        </w:rPr>
        <w:t xml:space="preserve">3.2 Hướng dẫn sử dụng công cụ để </w:t>
      </w:r>
      <w:r w:rsidR="00E95916">
        <w:rPr>
          <w:rFonts w:cstheme="majorHAnsi"/>
          <w:b/>
          <w:color w:val="auto"/>
          <w:sz w:val="24"/>
          <w:szCs w:val="24"/>
          <w:lang w:val="en-US"/>
        </w:rPr>
        <w:t xml:space="preserve">tải </w:t>
      </w:r>
      <w:r w:rsidR="00FB7729" w:rsidRPr="00736D74">
        <w:rPr>
          <w:rFonts w:cstheme="majorHAnsi"/>
          <w:b/>
          <w:color w:val="auto"/>
          <w:sz w:val="24"/>
          <w:szCs w:val="24"/>
          <w:lang w:val="en-US"/>
        </w:rPr>
        <w:t>dữ liệu tài nguyên rừng</w:t>
      </w:r>
      <w:bookmarkEnd w:id="51"/>
    </w:p>
    <w:p w14:paraId="459B742A" w14:textId="77777777" w:rsidR="005C0D9A" w:rsidRPr="00C459D3" w:rsidRDefault="005C0D9A" w:rsidP="00B159C4">
      <w:pPr>
        <w:rPr>
          <w:rFonts w:asciiTheme="majorHAnsi" w:hAnsiTheme="majorHAnsi" w:cstheme="majorHAnsi"/>
          <w:b/>
          <w:sz w:val="24"/>
          <w:szCs w:val="24"/>
        </w:rPr>
      </w:pPr>
    </w:p>
    <w:p w14:paraId="77C44100" w14:textId="77777777" w:rsidR="005C0D9A" w:rsidRPr="00C459D3" w:rsidRDefault="005C0D9A" w:rsidP="00B159C4">
      <w:pPr>
        <w:rPr>
          <w:rFonts w:asciiTheme="majorHAnsi" w:hAnsiTheme="majorHAnsi" w:cstheme="majorHAnsi"/>
          <w:b/>
          <w:sz w:val="24"/>
          <w:szCs w:val="24"/>
        </w:rPr>
      </w:pPr>
      <w:r w:rsidRPr="00C459D3">
        <w:rPr>
          <w:rFonts w:asciiTheme="majorHAnsi" w:hAnsiTheme="majorHAnsi" w:cstheme="majorHAnsi"/>
          <w:b/>
          <w:sz w:val="24"/>
          <w:szCs w:val="24"/>
        </w:rPr>
        <w:t>1. Cài đặt</w:t>
      </w:r>
    </w:p>
    <w:p w14:paraId="3EFEA3B9" w14:textId="77777777" w:rsidR="005C0D9A" w:rsidRPr="00C459D3" w:rsidRDefault="005C0D9A" w:rsidP="00B159C4">
      <w:pPr>
        <w:rPr>
          <w:rFonts w:asciiTheme="majorHAnsi" w:hAnsiTheme="majorHAnsi" w:cstheme="majorHAnsi"/>
          <w:sz w:val="24"/>
          <w:szCs w:val="24"/>
        </w:rPr>
      </w:pPr>
      <w:r w:rsidRPr="00C459D3">
        <w:rPr>
          <w:rFonts w:asciiTheme="majorHAnsi" w:hAnsiTheme="majorHAnsi" w:cstheme="majorHAnsi"/>
          <w:sz w:val="24"/>
          <w:szCs w:val="24"/>
        </w:rPr>
        <w:t>Tải công cụ về ở đây, sau khi tải về giải nén và tiến hành cài đặt</w:t>
      </w:r>
    </w:p>
    <w:p w14:paraId="49DBBA76" w14:textId="77777777" w:rsidR="005C0D9A" w:rsidRPr="00C459D3" w:rsidRDefault="005C0D9A" w:rsidP="00B159C4">
      <w:pPr>
        <w:rPr>
          <w:rFonts w:asciiTheme="majorHAnsi" w:hAnsiTheme="majorHAnsi" w:cstheme="majorHAnsi"/>
          <w:sz w:val="24"/>
          <w:szCs w:val="24"/>
        </w:rPr>
      </w:pPr>
      <w:r w:rsidRPr="00C459D3">
        <w:rPr>
          <w:rFonts w:asciiTheme="majorHAnsi" w:hAnsiTheme="majorHAnsi" w:cstheme="majorHAnsi"/>
          <w:noProof/>
          <w:sz w:val="24"/>
          <w:szCs w:val="24"/>
          <w:lang w:val="fi-FI" w:eastAsia="fi-FI"/>
        </w:rPr>
        <w:drawing>
          <wp:inline distT="0" distB="0" distL="0" distR="0" wp14:anchorId="25313975" wp14:editId="6C760EB9">
            <wp:extent cx="4333875" cy="14192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33875" cy="1419225"/>
                    </a:xfrm>
                    <a:prstGeom prst="rect">
                      <a:avLst/>
                    </a:prstGeom>
                  </pic:spPr>
                </pic:pic>
              </a:graphicData>
            </a:graphic>
          </wp:inline>
        </w:drawing>
      </w:r>
    </w:p>
    <w:p w14:paraId="0D8D1AEF" w14:textId="77777777" w:rsidR="005C0D9A" w:rsidRPr="00C459D3" w:rsidRDefault="005C0D9A" w:rsidP="00B159C4">
      <w:pPr>
        <w:rPr>
          <w:rFonts w:asciiTheme="majorHAnsi" w:hAnsiTheme="majorHAnsi" w:cstheme="majorHAnsi"/>
          <w:i/>
          <w:sz w:val="24"/>
          <w:szCs w:val="24"/>
        </w:rPr>
      </w:pPr>
      <w:r w:rsidRPr="00C459D3">
        <w:rPr>
          <w:rFonts w:asciiTheme="majorHAnsi" w:hAnsiTheme="majorHAnsi" w:cstheme="majorHAnsi"/>
          <w:i/>
          <w:sz w:val="24"/>
          <w:szCs w:val="24"/>
        </w:rPr>
        <w:t>Kích đôi chuột vào file setup.exe để tiến hành cài đặt</w:t>
      </w:r>
    </w:p>
    <w:p w14:paraId="794F0309" w14:textId="77777777" w:rsidR="005C0D9A" w:rsidRPr="00C459D3" w:rsidRDefault="005C0D9A" w:rsidP="00B159C4">
      <w:pPr>
        <w:rPr>
          <w:rFonts w:asciiTheme="majorHAnsi" w:hAnsiTheme="majorHAnsi" w:cstheme="majorHAnsi"/>
          <w:sz w:val="24"/>
          <w:szCs w:val="24"/>
        </w:rPr>
      </w:pPr>
      <w:r w:rsidRPr="00C459D3">
        <w:rPr>
          <w:rFonts w:asciiTheme="majorHAnsi" w:hAnsiTheme="majorHAnsi" w:cstheme="majorHAnsi"/>
          <w:noProof/>
          <w:sz w:val="24"/>
          <w:szCs w:val="24"/>
          <w:lang w:val="fi-FI" w:eastAsia="fi-FI"/>
        </w:rPr>
        <w:drawing>
          <wp:inline distT="0" distB="0" distL="0" distR="0" wp14:anchorId="081FCB84" wp14:editId="46CF479E">
            <wp:extent cx="4705350" cy="38576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5350" cy="3857625"/>
                    </a:xfrm>
                    <a:prstGeom prst="rect">
                      <a:avLst/>
                    </a:prstGeom>
                  </pic:spPr>
                </pic:pic>
              </a:graphicData>
            </a:graphic>
          </wp:inline>
        </w:drawing>
      </w:r>
    </w:p>
    <w:p w14:paraId="673463A8" w14:textId="77777777" w:rsidR="005C0D9A" w:rsidRPr="00C459D3" w:rsidRDefault="005C0D9A" w:rsidP="00B159C4">
      <w:pPr>
        <w:rPr>
          <w:rFonts w:asciiTheme="majorHAnsi" w:hAnsiTheme="majorHAnsi" w:cstheme="majorHAnsi"/>
          <w:i/>
          <w:sz w:val="24"/>
          <w:szCs w:val="24"/>
        </w:rPr>
      </w:pPr>
      <w:r w:rsidRPr="00C459D3">
        <w:rPr>
          <w:rFonts w:asciiTheme="majorHAnsi" w:hAnsiTheme="majorHAnsi" w:cstheme="majorHAnsi"/>
          <w:i/>
          <w:sz w:val="24"/>
          <w:szCs w:val="24"/>
        </w:rPr>
        <w:t>Bấm Next</w:t>
      </w:r>
    </w:p>
    <w:p w14:paraId="5FE019BE" w14:textId="77777777" w:rsidR="005C0D9A" w:rsidRPr="00C459D3" w:rsidRDefault="005C0D9A" w:rsidP="00B159C4">
      <w:pPr>
        <w:rPr>
          <w:rFonts w:asciiTheme="majorHAnsi" w:hAnsiTheme="majorHAnsi" w:cstheme="majorHAnsi"/>
          <w:i/>
          <w:sz w:val="24"/>
          <w:szCs w:val="24"/>
        </w:rPr>
      </w:pPr>
      <w:r w:rsidRPr="00C459D3">
        <w:rPr>
          <w:rFonts w:asciiTheme="majorHAnsi" w:hAnsiTheme="majorHAnsi" w:cstheme="majorHAnsi"/>
          <w:i/>
          <w:noProof/>
          <w:sz w:val="24"/>
          <w:szCs w:val="24"/>
          <w:lang w:val="fi-FI" w:eastAsia="fi-FI"/>
        </w:rPr>
        <w:lastRenderedPageBreak/>
        <w:drawing>
          <wp:inline distT="0" distB="0" distL="0" distR="0" wp14:anchorId="18FB48E0" wp14:editId="7B276FFF">
            <wp:extent cx="4705350" cy="3876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05350" cy="3876675"/>
                    </a:xfrm>
                    <a:prstGeom prst="rect">
                      <a:avLst/>
                    </a:prstGeom>
                  </pic:spPr>
                </pic:pic>
              </a:graphicData>
            </a:graphic>
          </wp:inline>
        </w:drawing>
      </w:r>
    </w:p>
    <w:p w14:paraId="33487593" w14:textId="77777777" w:rsidR="005C0D9A" w:rsidRPr="00C459D3" w:rsidRDefault="005C0D9A" w:rsidP="00B159C4">
      <w:pPr>
        <w:rPr>
          <w:rFonts w:asciiTheme="majorHAnsi" w:hAnsiTheme="majorHAnsi" w:cstheme="majorHAnsi"/>
          <w:i/>
          <w:sz w:val="24"/>
          <w:szCs w:val="24"/>
        </w:rPr>
      </w:pPr>
      <w:r w:rsidRPr="00C459D3">
        <w:rPr>
          <w:rFonts w:asciiTheme="majorHAnsi" w:hAnsiTheme="majorHAnsi" w:cstheme="majorHAnsi"/>
          <w:i/>
          <w:sz w:val="24"/>
          <w:szCs w:val="24"/>
        </w:rPr>
        <w:t>Chọn Next</w:t>
      </w:r>
    </w:p>
    <w:p w14:paraId="7DD36349" w14:textId="77777777" w:rsidR="005C0D9A" w:rsidRPr="00C459D3" w:rsidRDefault="005C0D9A" w:rsidP="00B159C4">
      <w:pPr>
        <w:rPr>
          <w:rFonts w:asciiTheme="majorHAnsi" w:hAnsiTheme="majorHAnsi" w:cstheme="majorHAnsi"/>
          <w:i/>
          <w:sz w:val="24"/>
          <w:szCs w:val="24"/>
        </w:rPr>
      </w:pPr>
      <w:r w:rsidRPr="00C459D3">
        <w:rPr>
          <w:rFonts w:asciiTheme="majorHAnsi" w:hAnsiTheme="majorHAnsi" w:cstheme="majorHAnsi"/>
          <w:i/>
          <w:noProof/>
          <w:sz w:val="24"/>
          <w:szCs w:val="24"/>
          <w:lang w:val="fi-FI" w:eastAsia="fi-FI"/>
        </w:rPr>
        <w:drawing>
          <wp:inline distT="0" distB="0" distL="0" distR="0" wp14:anchorId="33007370" wp14:editId="33595572">
            <wp:extent cx="4657725" cy="38195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57725" cy="3819525"/>
                    </a:xfrm>
                    <a:prstGeom prst="rect">
                      <a:avLst/>
                    </a:prstGeom>
                  </pic:spPr>
                </pic:pic>
              </a:graphicData>
            </a:graphic>
          </wp:inline>
        </w:drawing>
      </w:r>
    </w:p>
    <w:p w14:paraId="3194F463" w14:textId="77777777" w:rsidR="005C0D9A" w:rsidRPr="00C459D3" w:rsidRDefault="005C0D9A" w:rsidP="00B159C4">
      <w:pPr>
        <w:rPr>
          <w:rFonts w:asciiTheme="majorHAnsi" w:hAnsiTheme="majorHAnsi" w:cstheme="majorHAnsi"/>
          <w:i/>
          <w:sz w:val="24"/>
          <w:szCs w:val="24"/>
        </w:rPr>
      </w:pPr>
      <w:r w:rsidRPr="00C459D3">
        <w:rPr>
          <w:rFonts w:asciiTheme="majorHAnsi" w:hAnsiTheme="majorHAnsi" w:cstheme="majorHAnsi"/>
          <w:i/>
          <w:sz w:val="24"/>
          <w:szCs w:val="24"/>
        </w:rPr>
        <w:t>Chọn Next</w:t>
      </w:r>
    </w:p>
    <w:p w14:paraId="3A704006" w14:textId="77777777" w:rsidR="005C0D9A" w:rsidRPr="00C459D3" w:rsidRDefault="005C0D9A" w:rsidP="00B159C4">
      <w:pPr>
        <w:rPr>
          <w:rFonts w:asciiTheme="majorHAnsi" w:hAnsiTheme="majorHAnsi" w:cstheme="majorHAnsi"/>
          <w:i/>
          <w:sz w:val="24"/>
          <w:szCs w:val="24"/>
        </w:rPr>
      </w:pPr>
      <w:r w:rsidRPr="00C459D3">
        <w:rPr>
          <w:rFonts w:asciiTheme="majorHAnsi" w:hAnsiTheme="majorHAnsi" w:cstheme="majorHAnsi"/>
          <w:i/>
          <w:noProof/>
          <w:sz w:val="24"/>
          <w:szCs w:val="24"/>
          <w:lang w:val="fi-FI" w:eastAsia="fi-FI"/>
        </w:rPr>
        <w:lastRenderedPageBreak/>
        <w:drawing>
          <wp:inline distT="0" distB="0" distL="0" distR="0" wp14:anchorId="052FD461" wp14:editId="16F3382D">
            <wp:extent cx="4305300" cy="3538364"/>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17231" cy="3548169"/>
                    </a:xfrm>
                    <a:prstGeom prst="rect">
                      <a:avLst/>
                    </a:prstGeom>
                  </pic:spPr>
                </pic:pic>
              </a:graphicData>
            </a:graphic>
          </wp:inline>
        </w:drawing>
      </w:r>
    </w:p>
    <w:p w14:paraId="7F54F9A5" w14:textId="77777777" w:rsidR="005C0D9A" w:rsidRPr="00C459D3" w:rsidRDefault="005C0D9A" w:rsidP="00B159C4">
      <w:pPr>
        <w:rPr>
          <w:rFonts w:asciiTheme="majorHAnsi" w:hAnsiTheme="majorHAnsi" w:cstheme="majorHAnsi"/>
          <w:i/>
          <w:sz w:val="24"/>
          <w:szCs w:val="24"/>
        </w:rPr>
      </w:pPr>
      <w:r w:rsidRPr="00C459D3">
        <w:rPr>
          <w:rFonts w:asciiTheme="majorHAnsi" w:hAnsiTheme="majorHAnsi" w:cstheme="majorHAnsi"/>
          <w:i/>
          <w:sz w:val="24"/>
          <w:szCs w:val="24"/>
        </w:rPr>
        <w:t>Tiến hành cài đặt</w:t>
      </w:r>
    </w:p>
    <w:p w14:paraId="79FA3C7A" w14:textId="77777777" w:rsidR="005C0D9A" w:rsidRPr="00C459D3" w:rsidRDefault="005C0D9A" w:rsidP="00B159C4">
      <w:pPr>
        <w:rPr>
          <w:rFonts w:asciiTheme="majorHAnsi" w:hAnsiTheme="majorHAnsi" w:cstheme="majorHAnsi"/>
          <w:i/>
          <w:sz w:val="24"/>
          <w:szCs w:val="24"/>
        </w:rPr>
      </w:pPr>
      <w:r w:rsidRPr="00C459D3">
        <w:rPr>
          <w:rFonts w:asciiTheme="majorHAnsi" w:hAnsiTheme="majorHAnsi" w:cstheme="majorHAnsi"/>
          <w:i/>
          <w:noProof/>
          <w:sz w:val="24"/>
          <w:szCs w:val="24"/>
          <w:lang w:val="fi-FI" w:eastAsia="fi-FI"/>
        </w:rPr>
        <w:drawing>
          <wp:inline distT="0" distB="0" distL="0" distR="0" wp14:anchorId="0BBECCE6" wp14:editId="31C75006">
            <wp:extent cx="4286250" cy="351089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92110" cy="3515692"/>
                    </a:xfrm>
                    <a:prstGeom prst="rect">
                      <a:avLst/>
                    </a:prstGeom>
                  </pic:spPr>
                </pic:pic>
              </a:graphicData>
            </a:graphic>
          </wp:inline>
        </w:drawing>
      </w:r>
    </w:p>
    <w:p w14:paraId="0FEF192C" w14:textId="77777777" w:rsidR="005C0D9A" w:rsidRPr="00C459D3" w:rsidRDefault="005C0D9A" w:rsidP="00B159C4">
      <w:pPr>
        <w:rPr>
          <w:rFonts w:asciiTheme="majorHAnsi" w:hAnsiTheme="majorHAnsi" w:cstheme="majorHAnsi"/>
          <w:i/>
          <w:sz w:val="24"/>
          <w:szCs w:val="24"/>
        </w:rPr>
      </w:pPr>
      <w:r w:rsidRPr="00C459D3">
        <w:rPr>
          <w:rFonts w:asciiTheme="majorHAnsi" w:hAnsiTheme="majorHAnsi" w:cstheme="majorHAnsi"/>
          <w:i/>
          <w:sz w:val="24"/>
          <w:szCs w:val="24"/>
        </w:rPr>
        <w:t>Bấm Close để hoàn thành việc cài đặt</w:t>
      </w:r>
    </w:p>
    <w:p w14:paraId="62A56268" w14:textId="77777777" w:rsidR="005C0D9A" w:rsidRPr="00C459D3" w:rsidRDefault="005C0D9A" w:rsidP="00B159C4">
      <w:pPr>
        <w:rPr>
          <w:rFonts w:asciiTheme="majorHAnsi" w:hAnsiTheme="majorHAnsi" w:cstheme="majorHAnsi"/>
          <w:i/>
          <w:sz w:val="24"/>
          <w:szCs w:val="24"/>
        </w:rPr>
      </w:pPr>
      <w:r w:rsidRPr="00C459D3">
        <w:rPr>
          <w:rFonts w:asciiTheme="majorHAnsi" w:hAnsiTheme="majorHAnsi" w:cstheme="majorHAnsi"/>
          <w:i/>
          <w:noProof/>
          <w:sz w:val="24"/>
          <w:szCs w:val="24"/>
          <w:lang w:val="fi-FI" w:eastAsia="fi-FI"/>
        </w:rPr>
        <w:drawing>
          <wp:inline distT="0" distB="0" distL="0" distR="0" wp14:anchorId="4655C00F" wp14:editId="62B5DD08">
            <wp:extent cx="1095375" cy="78105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95375" cy="781050"/>
                    </a:xfrm>
                    <a:prstGeom prst="rect">
                      <a:avLst/>
                    </a:prstGeom>
                  </pic:spPr>
                </pic:pic>
              </a:graphicData>
            </a:graphic>
          </wp:inline>
        </w:drawing>
      </w:r>
    </w:p>
    <w:p w14:paraId="3DDD92F9" w14:textId="77777777" w:rsidR="003E2445" w:rsidRDefault="005C0D9A" w:rsidP="00B159C4">
      <w:pPr>
        <w:rPr>
          <w:rFonts w:asciiTheme="majorHAnsi" w:hAnsiTheme="majorHAnsi" w:cstheme="majorHAnsi"/>
          <w:i/>
          <w:sz w:val="24"/>
          <w:szCs w:val="24"/>
        </w:rPr>
      </w:pPr>
      <w:r w:rsidRPr="00C459D3">
        <w:rPr>
          <w:rFonts w:asciiTheme="majorHAnsi" w:hAnsiTheme="majorHAnsi" w:cstheme="majorHAnsi"/>
          <w:i/>
          <w:sz w:val="24"/>
          <w:szCs w:val="24"/>
        </w:rPr>
        <w:lastRenderedPageBreak/>
        <w:t>Biểu tượng công cụ xuất hiện ở màn hình desktop</w:t>
      </w:r>
    </w:p>
    <w:p w14:paraId="7DBD1D2C" w14:textId="785C284E" w:rsidR="005C0D9A" w:rsidRPr="00C459D3" w:rsidRDefault="005C0D9A" w:rsidP="00B159C4">
      <w:pPr>
        <w:rPr>
          <w:rFonts w:asciiTheme="majorHAnsi" w:hAnsiTheme="majorHAnsi" w:cstheme="majorHAnsi"/>
          <w:sz w:val="24"/>
          <w:szCs w:val="24"/>
        </w:rPr>
      </w:pPr>
      <w:r w:rsidRPr="00C459D3">
        <w:rPr>
          <w:rFonts w:asciiTheme="majorHAnsi" w:hAnsiTheme="majorHAnsi" w:cstheme="majorHAnsi"/>
          <w:b/>
          <w:sz w:val="24"/>
          <w:szCs w:val="24"/>
        </w:rPr>
        <w:t>2. Hướng dẫn sử dụng</w:t>
      </w:r>
    </w:p>
    <w:p w14:paraId="5B1528AE" w14:textId="77777777" w:rsidR="005C0D9A" w:rsidRPr="00C459D3" w:rsidRDefault="005C0D9A" w:rsidP="00B159C4">
      <w:pPr>
        <w:rPr>
          <w:rFonts w:asciiTheme="majorHAnsi" w:hAnsiTheme="majorHAnsi" w:cstheme="majorHAnsi"/>
          <w:i/>
          <w:sz w:val="24"/>
          <w:szCs w:val="24"/>
        </w:rPr>
      </w:pPr>
      <w:r w:rsidRPr="00C459D3">
        <w:rPr>
          <w:rFonts w:asciiTheme="majorHAnsi" w:hAnsiTheme="majorHAnsi" w:cstheme="majorHAnsi"/>
          <w:i/>
          <w:noProof/>
          <w:sz w:val="24"/>
          <w:szCs w:val="24"/>
          <w:lang w:val="fi-FI" w:eastAsia="fi-FI"/>
        </w:rPr>
        <w:drawing>
          <wp:inline distT="0" distB="0" distL="0" distR="0" wp14:anchorId="75ED7716" wp14:editId="31FE7882">
            <wp:extent cx="1095375" cy="7810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95375" cy="781050"/>
                    </a:xfrm>
                    <a:prstGeom prst="rect">
                      <a:avLst/>
                    </a:prstGeom>
                  </pic:spPr>
                </pic:pic>
              </a:graphicData>
            </a:graphic>
          </wp:inline>
        </w:drawing>
      </w:r>
    </w:p>
    <w:p w14:paraId="02832DFA" w14:textId="7D878A30" w:rsidR="003E2445" w:rsidRDefault="005C0D9A" w:rsidP="00B159C4">
      <w:pPr>
        <w:rPr>
          <w:ins w:id="52" w:author="Windows User" w:date="2018-10-27T17:30:00Z"/>
          <w:rFonts w:asciiTheme="majorHAnsi" w:hAnsiTheme="majorHAnsi" w:cstheme="majorHAnsi"/>
          <w:i/>
          <w:sz w:val="24"/>
          <w:szCs w:val="24"/>
        </w:rPr>
      </w:pPr>
      <w:r w:rsidRPr="00C459D3">
        <w:rPr>
          <w:rFonts w:asciiTheme="majorHAnsi" w:hAnsiTheme="majorHAnsi" w:cstheme="majorHAnsi"/>
          <w:i/>
          <w:sz w:val="24"/>
          <w:szCs w:val="24"/>
        </w:rPr>
        <w:t>Kích đôi chuột vào biểu tượng VNFRDownload ở màn hình desktop để tiến hành chạy công cụ tải dữ liệu tài nguyên rừng.</w:t>
      </w:r>
    </w:p>
    <w:p w14:paraId="53CD4062" w14:textId="22EC56E9" w:rsidR="003E2445" w:rsidRPr="002435B1" w:rsidRDefault="003E2445" w:rsidP="00B159C4">
      <w:pPr>
        <w:rPr>
          <w:ins w:id="53" w:author="Windows User" w:date="2018-10-27T17:30:00Z"/>
          <w:rFonts w:asciiTheme="majorHAnsi" w:hAnsiTheme="majorHAnsi" w:cstheme="majorHAnsi"/>
          <w:b/>
          <w:sz w:val="24"/>
          <w:szCs w:val="24"/>
          <w:lang w:val="en-US"/>
          <w:rPrChange w:id="54" w:author="Windows User" w:date="2018-10-27T19:09:00Z">
            <w:rPr>
              <w:ins w:id="55" w:author="Windows User" w:date="2018-10-27T17:30:00Z"/>
              <w:rFonts w:asciiTheme="majorHAnsi" w:hAnsiTheme="majorHAnsi" w:cstheme="majorHAnsi"/>
              <w:sz w:val="24"/>
              <w:szCs w:val="24"/>
              <w:lang w:val="en-US"/>
            </w:rPr>
          </w:rPrChange>
        </w:rPr>
      </w:pPr>
      <w:ins w:id="56" w:author="Windows User" w:date="2018-10-27T17:30:00Z">
        <w:r w:rsidRPr="002435B1">
          <w:rPr>
            <w:rFonts w:asciiTheme="majorHAnsi" w:hAnsiTheme="majorHAnsi" w:cstheme="majorHAnsi"/>
            <w:b/>
            <w:sz w:val="24"/>
            <w:szCs w:val="24"/>
            <w:lang w:val="en-US"/>
            <w:rPrChange w:id="57" w:author="Windows User" w:date="2018-10-27T19:09:00Z">
              <w:rPr>
                <w:rFonts w:asciiTheme="majorHAnsi" w:hAnsiTheme="majorHAnsi" w:cstheme="majorHAnsi"/>
                <w:sz w:val="24"/>
                <w:szCs w:val="24"/>
                <w:lang w:val="en-US"/>
              </w:rPr>
            </w:rPrChange>
          </w:rPr>
          <w:t>2.1. Thay đổi ngôn ngữ.</w:t>
        </w:r>
      </w:ins>
    </w:p>
    <w:p w14:paraId="042BE492" w14:textId="66D23C31" w:rsidR="003E2445" w:rsidRDefault="003E2445" w:rsidP="00B159C4">
      <w:pPr>
        <w:rPr>
          <w:ins w:id="58" w:author="Windows User" w:date="2018-10-27T17:31:00Z"/>
          <w:rFonts w:asciiTheme="majorHAnsi" w:hAnsiTheme="majorHAnsi" w:cstheme="majorHAnsi"/>
          <w:sz w:val="24"/>
          <w:szCs w:val="24"/>
          <w:lang w:val="en-US"/>
        </w:rPr>
      </w:pPr>
      <w:ins w:id="59" w:author="Windows User" w:date="2018-10-27T17:31:00Z">
        <w:r>
          <w:rPr>
            <w:rFonts w:asciiTheme="majorHAnsi" w:hAnsiTheme="majorHAnsi" w:cstheme="majorHAnsi"/>
            <w:sz w:val="24"/>
            <w:szCs w:val="24"/>
            <w:lang w:val="en-US"/>
          </w:rPr>
          <w:t>Lần đầu tiên khởi động, công cụ mặc định hiển thị giao diện Tiếng Việt, người dùng có thể chuyển đổi sang Tiếng Anh để sử dụng.</w:t>
        </w:r>
      </w:ins>
    </w:p>
    <w:p w14:paraId="5E3D0ABF" w14:textId="098A4513" w:rsidR="003E2445" w:rsidRDefault="003E2445">
      <w:pPr>
        <w:jc w:val="center"/>
        <w:rPr>
          <w:ins w:id="60" w:author="Windows User" w:date="2018-10-27T17:33:00Z"/>
          <w:rFonts w:asciiTheme="majorHAnsi" w:hAnsiTheme="majorHAnsi" w:cstheme="majorHAnsi"/>
          <w:sz w:val="24"/>
          <w:szCs w:val="24"/>
          <w:lang w:val="en-US"/>
        </w:rPr>
        <w:pPrChange w:id="61" w:author="Windows User" w:date="2018-10-27T17:36:00Z">
          <w:pPr/>
        </w:pPrChange>
      </w:pPr>
      <w:ins w:id="62" w:author="Windows User" w:date="2018-10-27T17:33:00Z">
        <w:r>
          <w:rPr>
            <w:noProof/>
            <w:lang w:val="fi-FI" w:eastAsia="fi-FI"/>
          </w:rPr>
          <w:drawing>
            <wp:inline distT="0" distB="0" distL="0" distR="0" wp14:anchorId="18889EBB" wp14:editId="4C3E2195">
              <wp:extent cx="4467225" cy="22002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67225" cy="2200275"/>
                      </a:xfrm>
                      <a:prstGeom prst="rect">
                        <a:avLst/>
                      </a:prstGeom>
                    </pic:spPr>
                  </pic:pic>
                </a:graphicData>
              </a:graphic>
            </wp:inline>
          </w:drawing>
        </w:r>
      </w:ins>
    </w:p>
    <w:p w14:paraId="069B2D12" w14:textId="30A42599" w:rsidR="003E2445" w:rsidRDefault="003E2445" w:rsidP="00B159C4">
      <w:pPr>
        <w:rPr>
          <w:ins w:id="63" w:author="Windows User" w:date="2018-10-27T17:34:00Z"/>
          <w:rFonts w:asciiTheme="majorHAnsi" w:hAnsiTheme="majorHAnsi" w:cstheme="majorHAnsi"/>
          <w:sz w:val="24"/>
          <w:szCs w:val="24"/>
          <w:lang w:val="en-US"/>
        </w:rPr>
      </w:pPr>
      <w:ins w:id="64" w:author="Windows User" w:date="2018-10-27T17:33:00Z">
        <w:r>
          <w:rPr>
            <w:rFonts w:asciiTheme="majorHAnsi" w:hAnsiTheme="majorHAnsi" w:cstheme="majorHAnsi"/>
            <w:sz w:val="24"/>
            <w:szCs w:val="24"/>
            <w:lang w:val="en-US"/>
          </w:rPr>
          <w:t>Sau khi chọn ngôn ngữ phù hợp, hộp thoại chọn ngôn ngữ mặc định xuất hiện.</w:t>
        </w:r>
      </w:ins>
    </w:p>
    <w:p w14:paraId="22236DFA" w14:textId="77777777" w:rsidR="003E2445" w:rsidRDefault="003E2445">
      <w:pPr>
        <w:jc w:val="center"/>
        <w:rPr>
          <w:ins w:id="65" w:author="Windows User" w:date="2018-10-27T17:38:00Z"/>
          <w:rFonts w:asciiTheme="majorHAnsi" w:hAnsiTheme="majorHAnsi" w:cstheme="majorHAnsi"/>
          <w:sz w:val="24"/>
          <w:szCs w:val="24"/>
          <w:lang w:val="en-US"/>
        </w:rPr>
        <w:pPrChange w:id="66" w:author="Windows User" w:date="2018-10-27T17:36:00Z">
          <w:pPr/>
        </w:pPrChange>
      </w:pPr>
      <w:ins w:id="67" w:author="Windows User" w:date="2018-10-27T17:38:00Z">
        <w:r>
          <w:rPr>
            <w:noProof/>
            <w:lang w:val="fi-FI" w:eastAsia="fi-FI"/>
          </w:rPr>
          <w:drawing>
            <wp:inline distT="0" distB="0" distL="0" distR="0" wp14:anchorId="599BB799" wp14:editId="45DF49EA">
              <wp:extent cx="3257550" cy="1390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57550" cy="1390650"/>
                      </a:xfrm>
                      <a:prstGeom prst="rect">
                        <a:avLst/>
                      </a:prstGeom>
                    </pic:spPr>
                  </pic:pic>
                </a:graphicData>
              </a:graphic>
            </wp:inline>
          </w:drawing>
        </w:r>
      </w:ins>
    </w:p>
    <w:p w14:paraId="52814C2A" w14:textId="443ECCBD" w:rsidR="003E2445" w:rsidRDefault="003E2445">
      <w:pPr>
        <w:jc w:val="center"/>
        <w:rPr>
          <w:ins w:id="68" w:author="Windows User" w:date="2018-10-27T17:35:00Z"/>
          <w:rFonts w:asciiTheme="majorHAnsi" w:hAnsiTheme="majorHAnsi" w:cstheme="majorHAnsi"/>
          <w:sz w:val="24"/>
          <w:szCs w:val="24"/>
          <w:lang w:val="en-US"/>
        </w:rPr>
        <w:pPrChange w:id="69" w:author="Windows User" w:date="2018-10-27T17:36:00Z">
          <w:pPr/>
        </w:pPrChange>
      </w:pPr>
      <w:ins w:id="70" w:author="Windows User" w:date="2018-10-27T17:35:00Z">
        <w:r>
          <w:rPr>
            <w:noProof/>
            <w:lang w:val="fi-FI" w:eastAsia="fi-FI"/>
          </w:rPr>
          <w:drawing>
            <wp:inline distT="0" distB="0" distL="0" distR="0" wp14:anchorId="1DC62F26" wp14:editId="570B895D">
              <wp:extent cx="3905250" cy="1390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05250" cy="1390650"/>
                      </a:xfrm>
                      <a:prstGeom prst="rect">
                        <a:avLst/>
                      </a:prstGeom>
                    </pic:spPr>
                  </pic:pic>
                </a:graphicData>
              </a:graphic>
            </wp:inline>
          </w:drawing>
        </w:r>
      </w:ins>
    </w:p>
    <w:p w14:paraId="70A19657" w14:textId="2014FA79" w:rsidR="003E2445" w:rsidRPr="003E2445" w:rsidRDefault="003E2445" w:rsidP="00B159C4">
      <w:pPr>
        <w:rPr>
          <w:rFonts w:asciiTheme="majorHAnsi" w:hAnsiTheme="majorHAnsi" w:cstheme="majorHAnsi"/>
          <w:sz w:val="24"/>
          <w:szCs w:val="24"/>
          <w:lang w:val="en-US"/>
          <w:rPrChange w:id="71" w:author="Windows User" w:date="2018-10-27T17:30:00Z">
            <w:rPr>
              <w:rFonts w:asciiTheme="majorHAnsi" w:hAnsiTheme="majorHAnsi" w:cstheme="majorHAnsi"/>
              <w:i/>
              <w:sz w:val="24"/>
              <w:szCs w:val="24"/>
            </w:rPr>
          </w:rPrChange>
        </w:rPr>
      </w:pPr>
      <w:ins w:id="72" w:author="Windows User" w:date="2018-10-27T17:35:00Z">
        <w:r>
          <w:rPr>
            <w:rFonts w:asciiTheme="majorHAnsi" w:hAnsiTheme="majorHAnsi" w:cstheme="majorHAnsi"/>
            <w:sz w:val="24"/>
            <w:szCs w:val="24"/>
            <w:lang w:val="en-US"/>
          </w:rPr>
          <w:t>Người dùng chọn “Yes” để thiết lập ngôn ngữ mặc định cho công cụ, từ lần sau hệ thống sẽ nhớ và hiển thị đúng ngôn ngữ của người dùng.</w:t>
        </w:r>
      </w:ins>
    </w:p>
    <w:p w14:paraId="38413BFD" w14:textId="356C1DBE" w:rsidR="003E2445" w:rsidRPr="002435B1" w:rsidRDefault="003E2445" w:rsidP="00B159C4">
      <w:pPr>
        <w:rPr>
          <w:ins w:id="73" w:author="Windows User" w:date="2018-10-27T17:38:00Z"/>
          <w:rFonts w:asciiTheme="majorHAnsi" w:hAnsiTheme="majorHAnsi" w:cstheme="majorHAnsi"/>
          <w:b/>
          <w:sz w:val="24"/>
          <w:szCs w:val="24"/>
          <w:lang w:val="en-US"/>
          <w:rPrChange w:id="74" w:author="Windows User" w:date="2018-10-27T19:09:00Z">
            <w:rPr>
              <w:ins w:id="75" w:author="Windows User" w:date="2018-10-27T17:38:00Z"/>
              <w:rFonts w:asciiTheme="majorHAnsi" w:hAnsiTheme="majorHAnsi" w:cstheme="majorHAnsi"/>
              <w:sz w:val="24"/>
              <w:szCs w:val="24"/>
              <w:lang w:val="en-US"/>
            </w:rPr>
          </w:rPrChange>
        </w:rPr>
      </w:pPr>
      <w:ins w:id="76" w:author="Windows User" w:date="2018-10-27T17:38:00Z">
        <w:r w:rsidRPr="002435B1">
          <w:rPr>
            <w:rFonts w:asciiTheme="majorHAnsi" w:hAnsiTheme="majorHAnsi" w:cstheme="majorHAnsi"/>
            <w:b/>
            <w:sz w:val="24"/>
            <w:szCs w:val="24"/>
            <w:lang w:val="en-US"/>
            <w:rPrChange w:id="77" w:author="Windows User" w:date="2018-10-27T19:09:00Z">
              <w:rPr>
                <w:rFonts w:asciiTheme="majorHAnsi" w:hAnsiTheme="majorHAnsi" w:cstheme="majorHAnsi"/>
                <w:sz w:val="24"/>
                <w:szCs w:val="24"/>
                <w:lang w:val="en-US"/>
              </w:rPr>
            </w:rPrChange>
          </w:rPr>
          <w:lastRenderedPageBreak/>
          <w:t xml:space="preserve">2.2. </w:t>
        </w:r>
      </w:ins>
      <w:ins w:id="78" w:author="Windows User" w:date="2018-10-27T17:55:00Z">
        <w:r w:rsidR="00BC52F6" w:rsidRPr="002435B1">
          <w:rPr>
            <w:rFonts w:asciiTheme="majorHAnsi" w:hAnsiTheme="majorHAnsi" w:cstheme="majorHAnsi"/>
            <w:b/>
            <w:sz w:val="24"/>
            <w:szCs w:val="24"/>
            <w:lang w:val="en-US"/>
            <w:rPrChange w:id="79" w:author="Windows User" w:date="2018-10-27T19:09:00Z">
              <w:rPr>
                <w:rFonts w:asciiTheme="majorHAnsi" w:hAnsiTheme="majorHAnsi" w:cstheme="majorHAnsi"/>
                <w:sz w:val="24"/>
                <w:szCs w:val="24"/>
                <w:lang w:val="en-US"/>
              </w:rPr>
            </w:rPrChange>
          </w:rPr>
          <w:t>Sử</w:t>
        </w:r>
      </w:ins>
      <w:ins w:id="80" w:author="Windows User" w:date="2018-10-27T17:38:00Z">
        <w:r w:rsidRPr="002435B1">
          <w:rPr>
            <w:rFonts w:asciiTheme="majorHAnsi" w:hAnsiTheme="majorHAnsi" w:cstheme="majorHAnsi"/>
            <w:b/>
            <w:sz w:val="24"/>
            <w:szCs w:val="24"/>
            <w:lang w:val="en-US"/>
            <w:rPrChange w:id="81" w:author="Windows User" w:date="2018-10-27T19:09:00Z">
              <w:rPr>
                <w:rFonts w:asciiTheme="majorHAnsi" w:hAnsiTheme="majorHAnsi" w:cstheme="majorHAnsi"/>
                <w:sz w:val="24"/>
                <w:szCs w:val="24"/>
                <w:lang w:val="en-US"/>
              </w:rPr>
            </w:rPrChange>
          </w:rPr>
          <w:t xml:space="preserve"> dụng công cụ:</w:t>
        </w:r>
      </w:ins>
    </w:p>
    <w:p w14:paraId="39404880" w14:textId="39A71DC5" w:rsidR="005C0D9A" w:rsidRPr="00C459D3" w:rsidRDefault="005C0D9A" w:rsidP="00B159C4">
      <w:pPr>
        <w:rPr>
          <w:rFonts w:asciiTheme="majorHAnsi" w:hAnsiTheme="majorHAnsi" w:cstheme="majorHAnsi"/>
          <w:sz w:val="24"/>
          <w:szCs w:val="24"/>
        </w:rPr>
      </w:pPr>
      <w:r w:rsidRPr="00C459D3">
        <w:rPr>
          <w:rFonts w:asciiTheme="majorHAnsi" w:hAnsiTheme="majorHAnsi" w:cstheme="majorHAnsi"/>
          <w:sz w:val="24"/>
          <w:szCs w:val="24"/>
        </w:rPr>
        <w:t>Bước đầu tiên, người dùng phải tiến hành nhập các thông tin cá nhân.</w:t>
      </w:r>
    </w:p>
    <w:p w14:paraId="722A1FB4" w14:textId="3C055B91" w:rsidR="005C0D9A" w:rsidRDefault="005C0D9A" w:rsidP="00B159C4">
      <w:pPr>
        <w:rPr>
          <w:ins w:id="82" w:author="Windows User" w:date="2018-10-27T18:02:00Z"/>
          <w:rFonts w:asciiTheme="majorHAnsi" w:hAnsiTheme="majorHAnsi" w:cstheme="majorHAnsi"/>
          <w:i/>
          <w:sz w:val="24"/>
          <w:szCs w:val="24"/>
        </w:rPr>
      </w:pPr>
      <w:del w:id="83" w:author="Windows User" w:date="2018-10-27T17:46:00Z">
        <w:r w:rsidRPr="00C459D3" w:rsidDel="002D0ACF">
          <w:rPr>
            <w:rFonts w:asciiTheme="majorHAnsi" w:hAnsiTheme="majorHAnsi" w:cstheme="majorHAnsi"/>
            <w:i/>
            <w:noProof/>
            <w:sz w:val="24"/>
            <w:szCs w:val="24"/>
            <w:lang w:val="fi-FI" w:eastAsia="fi-FI"/>
          </w:rPr>
          <w:drawing>
            <wp:inline distT="0" distB="0" distL="0" distR="0" wp14:anchorId="0A61F443" wp14:editId="6F546E20">
              <wp:extent cx="5943600" cy="371856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ongtinNguoiTaiVe.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718560"/>
                      </a:xfrm>
                      <a:prstGeom prst="rect">
                        <a:avLst/>
                      </a:prstGeom>
                    </pic:spPr>
                  </pic:pic>
                </a:graphicData>
              </a:graphic>
            </wp:inline>
          </w:drawing>
        </w:r>
      </w:del>
      <w:ins w:id="84" w:author="Windows User" w:date="2018-10-27T17:46:00Z">
        <w:r w:rsidR="002D0ACF">
          <w:rPr>
            <w:noProof/>
            <w:lang w:val="fi-FI" w:eastAsia="fi-FI"/>
          </w:rPr>
          <w:drawing>
            <wp:inline distT="0" distB="0" distL="0" distR="0" wp14:anchorId="34969FEB" wp14:editId="7F7187C0">
              <wp:extent cx="5731510" cy="377571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775710"/>
                      </a:xfrm>
                      <a:prstGeom prst="rect">
                        <a:avLst/>
                      </a:prstGeom>
                    </pic:spPr>
                  </pic:pic>
                </a:graphicData>
              </a:graphic>
            </wp:inline>
          </w:drawing>
        </w:r>
      </w:ins>
    </w:p>
    <w:p w14:paraId="6C99464D" w14:textId="6267B4FC" w:rsidR="00721160" w:rsidRDefault="00721160" w:rsidP="00B159C4">
      <w:pPr>
        <w:rPr>
          <w:ins w:id="85" w:author="Windows User" w:date="2018-10-27T17:46:00Z"/>
          <w:rFonts w:asciiTheme="majorHAnsi" w:hAnsiTheme="majorHAnsi" w:cstheme="majorHAnsi"/>
          <w:i/>
          <w:sz w:val="24"/>
          <w:szCs w:val="24"/>
        </w:rPr>
      </w:pPr>
      <w:ins w:id="86" w:author="Windows User" w:date="2018-10-27T18:02:00Z">
        <w:r>
          <w:rPr>
            <w:noProof/>
            <w:lang w:val="fi-FI" w:eastAsia="fi-FI"/>
          </w:rPr>
          <w:drawing>
            <wp:inline distT="0" distB="0" distL="0" distR="0" wp14:anchorId="3F971312" wp14:editId="0E51D09C">
              <wp:extent cx="5731510" cy="3764280"/>
              <wp:effectExtent l="0" t="0" r="254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764280"/>
                      </a:xfrm>
                      <a:prstGeom prst="rect">
                        <a:avLst/>
                      </a:prstGeom>
                    </pic:spPr>
                  </pic:pic>
                </a:graphicData>
              </a:graphic>
            </wp:inline>
          </w:drawing>
        </w:r>
      </w:ins>
    </w:p>
    <w:p w14:paraId="4171BAB3" w14:textId="27D0D5CB" w:rsidR="002D0ACF" w:rsidRDefault="002D0ACF" w:rsidP="00B159C4">
      <w:pPr>
        <w:rPr>
          <w:ins w:id="87" w:author="Windows User" w:date="2018-10-27T17:46:00Z"/>
          <w:rFonts w:asciiTheme="majorHAnsi" w:hAnsiTheme="majorHAnsi" w:cstheme="majorHAnsi"/>
          <w:sz w:val="24"/>
          <w:szCs w:val="24"/>
          <w:lang w:val="en-US"/>
        </w:rPr>
      </w:pPr>
      <w:ins w:id="88" w:author="Windows User" w:date="2018-10-27T17:46:00Z">
        <w:r>
          <w:rPr>
            <w:rFonts w:asciiTheme="majorHAnsi" w:hAnsiTheme="majorHAnsi" w:cstheme="majorHAnsi"/>
            <w:sz w:val="24"/>
            <w:szCs w:val="24"/>
            <w:lang w:val="en-US"/>
          </w:rPr>
          <w:t>Trên giao diện có 2 nút lệnh:</w:t>
        </w:r>
      </w:ins>
    </w:p>
    <w:p w14:paraId="3AC4B7ED" w14:textId="1B0F488A" w:rsidR="002D0ACF" w:rsidRDefault="002D0ACF" w:rsidP="00B159C4">
      <w:pPr>
        <w:rPr>
          <w:ins w:id="89" w:author="Windows User" w:date="2018-10-27T17:47:00Z"/>
          <w:rFonts w:asciiTheme="majorHAnsi" w:hAnsiTheme="majorHAnsi" w:cstheme="majorHAnsi"/>
          <w:sz w:val="24"/>
          <w:szCs w:val="24"/>
          <w:lang w:val="en-US"/>
        </w:rPr>
      </w:pPr>
      <w:ins w:id="90" w:author="Windows User" w:date="2018-10-27T17:47:00Z">
        <w:r>
          <w:rPr>
            <w:rFonts w:asciiTheme="majorHAnsi" w:hAnsiTheme="majorHAnsi" w:cstheme="majorHAnsi"/>
            <w:sz w:val="24"/>
            <w:szCs w:val="24"/>
            <w:lang w:val="en-US"/>
          </w:rPr>
          <w:t>(1): Người dùng lưu thông tin này cho những lần tải sau</w:t>
        </w:r>
      </w:ins>
      <w:ins w:id="91" w:author="Windows User" w:date="2018-10-27T17:56:00Z">
        <w:r w:rsidR="00B20986">
          <w:rPr>
            <w:rFonts w:asciiTheme="majorHAnsi" w:hAnsiTheme="majorHAnsi" w:cstheme="majorHAnsi"/>
            <w:sz w:val="24"/>
            <w:szCs w:val="24"/>
            <w:lang w:val="en-US"/>
          </w:rPr>
          <w:t>.</w:t>
        </w:r>
      </w:ins>
    </w:p>
    <w:p w14:paraId="11A6864B" w14:textId="345EA868" w:rsidR="002D0ACF" w:rsidRPr="002D0ACF" w:rsidRDefault="002D0ACF" w:rsidP="00B159C4">
      <w:pPr>
        <w:rPr>
          <w:rFonts w:asciiTheme="majorHAnsi" w:hAnsiTheme="majorHAnsi" w:cstheme="majorHAnsi"/>
          <w:sz w:val="24"/>
          <w:szCs w:val="24"/>
          <w:lang w:val="en-US"/>
          <w:rPrChange w:id="92" w:author="Windows User" w:date="2018-10-27T17:46:00Z">
            <w:rPr>
              <w:rFonts w:asciiTheme="majorHAnsi" w:hAnsiTheme="majorHAnsi" w:cstheme="majorHAnsi"/>
              <w:i/>
              <w:sz w:val="24"/>
              <w:szCs w:val="24"/>
            </w:rPr>
          </w:rPrChange>
        </w:rPr>
      </w:pPr>
      <w:ins w:id="93" w:author="Windows User" w:date="2018-10-27T17:47:00Z">
        <w:r>
          <w:rPr>
            <w:rFonts w:asciiTheme="majorHAnsi" w:hAnsiTheme="majorHAnsi" w:cstheme="majorHAnsi"/>
            <w:sz w:val="24"/>
            <w:szCs w:val="24"/>
            <w:lang w:val="en-US"/>
          </w:rPr>
          <w:lastRenderedPageBreak/>
          <w:t>(2): Nạp lại thông tin người dùng đã lưu trước đó</w:t>
        </w:r>
      </w:ins>
      <w:ins w:id="94" w:author="Windows User" w:date="2018-10-27T17:56:00Z">
        <w:r w:rsidR="00B20986">
          <w:rPr>
            <w:rFonts w:asciiTheme="majorHAnsi" w:hAnsiTheme="majorHAnsi" w:cstheme="majorHAnsi"/>
            <w:sz w:val="24"/>
            <w:szCs w:val="24"/>
            <w:lang w:val="en-US"/>
          </w:rPr>
          <w:t>.</w:t>
        </w:r>
      </w:ins>
    </w:p>
    <w:p w14:paraId="550F27FD" w14:textId="77777777" w:rsidR="005C0D9A" w:rsidRDefault="005C0D9A" w:rsidP="00B159C4">
      <w:pPr>
        <w:rPr>
          <w:ins w:id="95" w:author="Windows User" w:date="2018-10-27T17:48:00Z"/>
          <w:rFonts w:asciiTheme="majorHAnsi" w:hAnsiTheme="majorHAnsi" w:cstheme="majorHAnsi"/>
          <w:i/>
          <w:sz w:val="24"/>
          <w:szCs w:val="24"/>
        </w:rPr>
      </w:pPr>
      <w:r w:rsidRPr="00C459D3">
        <w:rPr>
          <w:rFonts w:asciiTheme="majorHAnsi" w:hAnsiTheme="majorHAnsi" w:cstheme="majorHAnsi"/>
          <w:i/>
          <w:sz w:val="24"/>
          <w:szCs w:val="24"/>
        </w:rPr>
        <w:t>Bấm nút [3: Chấp nhận] để qua bước 2</w:t>
      </w:r>
    </w:p>
    <w:p w14:paraId="332013C6" w14:textId="5BD2EBB2" w:rsidR="00BC52F6" w:rsidRDefault="00BC52F6" w:rsidP="00B159C4">
      <w:pPr>
        <w:rPr>
          <w:ins w:id="96" w:author="Windows User" w:date="2018-10-27T17:48:00Z"/>
          <w:rFonts w:asciiTheme="majorHAnsi" w:hAnsiTheme="majorHAnsi" w:cstheme="majorHAnsi"/>
          <w:sz w:val="24"/>
          <w:szCs w:val="24"/>
          <w:lang w:val="en-US"/>
        </w:rPr>
      </w:pPr>
      <w:ins w:id="97" w:author="Windows User" w:date="2018-10-27T17:48:00Z">
        <w:r>
          <w:rPr>
            <w:rFonts w:asciiTheme="majorHAnsi" w:hAnsiTheme="majorHAnsi" w:cstheme="majorHAnsi"/>
            <w:sz w:val="24"/>
            <w:szCs w:val="24"/>
            <w:lang w:val="en-US"/>
          </w:rPr>
          <w:t>Nếu là lần đầu người dùng sử dụng công cụ tải dữ liệu thì máy sẽ yêu cầu người dùng thực hiện xác thực email bằng cách gửi 1 mã số xác thực về email của người dùng. Người dùng phải tiến hành đăng nhập vào email, lấy mã số và nhập vào ô xác thực trên công cụ.</w:t>
        </w:r>
      </w:ins>
    </w:p>
    <w:p w14:paraId="47D89B84" w14:textId="72E2A449" w:rsidR="00BC52F6" w:rsidRDefault="00BC52F6">
      <w:pPr>
        <w:jc w:val="center"/>
        <w:rPr>
          <w:ins w:id="98" w:author="Windows User" w:date="2018-10-27T18:07:00Z"/>
          <w:rFonts w:asciiTheme="majorHAnsi" w:hAnsiTheme="majorHAnsi" w:cstheme="majorHAnsi"/>
          <w:sz w:val="24"/>
          <w:szCs w:val="24"/>
          <w:lang w:val="en-US"/>
        </w:rPr>
        <w:pPrChange w:id="99" w:author="Windows User" w:date="2018-10-27T17:57:00Z">
          <w:pPr/>
        </w:pPrChange>
      </w:pPr>
      <w:ins w:id="100" w:author="Windows User" w:date="2018-10-27T17:53:00Z">
        <w:r>
          <w:rPr>
            <w:noProof/>
            <w:lang w:val="fi-FI" w:eastAsia="fi-FI"/>
          </w:rPr>
          <w:drawing>
            <wp:inline distT="0" distB="0" distL="0" distR="0" wp14:anchorId="7BC571D6" wp14:editId="0D4D77FA">
              <wp:extent cx="3400425" cy="2092569"/>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07121" cy="2096689"/>
                      </a:xfrm>
                      <a:prstGeom prst="rect">
                        <a:avLst/>
                      </a:prstGeom>
                    </pic:spPr>
                  </pic:pic>
                </a:graphicData>
              </a:graphic>
            </wp:inline>
          </w:drawing>
        </w:r>
      </w:ins>
    </w:p>
    <w:p w14:paraId="73BC9F93" w14:textId="3A560ED0" w:rsidR="00721160" w:rsidRDefault="00721160">
      <w:pPr>
        <w:jc w:val="center"/>
        <w:rPr>
          <w:ins w:id="101" w:author="Windows User" w:date="2018-10-27T17:53:00Z"/>
          <w:rFonts w:asciiTheme="majorHAnsi" w:hAnsiTheme="majorHAnsi" w:cstheme="majorHAnsi"/>
          <w:sz w:val="24"/>
          <w:szCs w:val="24"/>
          <w:lang w:val="en-US"/>
        </w:rPr>
        <w:pPrChange w:id="102" w:author="Windows User" w:date="2018-10-27T17:57:00Z">
          <w:pPr/>
        </w:pPrChange>
      </w:pPr>
      <w:ins w:id="103" w:author="Windows User" w:date="2018-10-27T18:07:00Z">
        <w:r>
          <w:rPr>
            <w:noProof/>
            <w:lang w:val="fi-FI" w:eastAsia="fi-FI"/>
          </w:rPr>
          <w:drawing>
            <wp:inline distT="0" distB="0" distL="0" distR="0" wp14:anchorId="12830AA8" wp14:editId="483C9CF5">
              <wp:extent cx="3838575" cy="19050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38575" cy="1905000"/>
                      </a:xfrm>
                      <a:prstGeom prst="rect">
                        <a:avLst/>
                      </a:prstGeom>
                    </pic:spPr>
                  </pic:pic>
                </a:graphicData>
              </a:graphic>
            </wp:inline>
          </w:drawing>
        </w:r>
      </w:ins>
    </w:p>
    <w:p w14:paraId="70005928" w14:textId="2D0F3586" w:rsidR="00BC52F6" w:rsidRPr="00B20986" w:rsidRDefault="00BC52F6">
      <w:pPr>
        <w:jc w:val="center"/>
        <w:rPr>
          <w:ins w:id="104" w:author="Windows User" w:date="2018-10-27T17:53:00Z"/>
          <w:rFonts w:asciiTheme="majorHAnsi" w:hAnsiTheme="majorHAnsi" w:cstheme="majorHAnsi"/>
          <w:i/>
          <w:sz w:val="24"/>
          <w:szCs w:val="24"/>
          <w:lang w:val="en-US"/>
          <w:rPrChange w:id="105" w:author="Windows User" w:date="2018-10-27T17:57:00Z">
            <w:rPr>
              <w:ins w:id="106" w:author="Windows User" w:date="2018-10-27T17:53:00Z"/>
              <w:rFonts w:asciiTheme="majorHAnsi" w:hAnsiTheme="majorHAnsi" w:cstheme="majorHAnsi"/>
              <w:sz w:val="24"/>
              <w:szCs w:val="24"/>
              <w:lang w:val="en-US"/>
            </w:rPr>
          </w:rPrChange>
        </w:rPr>
        <w:pPrChange w:id="107" w:author="Windows User" w:date="2018-10-27T17:57:00Z">
          <w:pPr/>
        </w:pPrChange>
      </w:pPr>
      <w:ins w:id="108" w:author="Windows User" w:date="2018-10-27T17:53:00Z">
        <w:r w:rsidRPr="00B20986">
          <w:rPr>
            <w:rFonts w:asciiTheme="majorHAnsi" w:hAnsiTheme="majorHAnsi" w:cstheme="majorHAnsi"/>
            <w:i/>
            <w:sz w:val="24"/>
            <w:szCs w:val="24"/>
            <w:lang w:val="en-US"/>
            <w:rPrChange w:id="109" w:author="Windows User" w:date="2018-10-27T17:57:00Z">
              <w:rPr>
                <w:rFonts w:asciiTheme="majorHAnsi" w:hAnsiTheme="majorHAnsi" w:cstheme="majorHAnsi"/>
                <w:sz w:val="24"/>
                <w:szCs w:val="24"/>
                <w:lang w:val="en-US"/>
              </w:rPr>
            </w:rPrChange>
          </w:rPr>
          <w:t>Email xác thực được gửi về email</w:t>
        </w:r>
      </w:ins>
    </w:p>
    <w:p w14:paraId="77204BF7" w14:textId="07AED2FB" w:rsidR="00BC52F6" w:rsidRDefault="00BC52F6">
      <w:pPr>
        <w:jc w:val="center"/>
        <w:rPr>
          <w:ins w:id="110" w:author="Windows User" w:date="2018-10-27T18:08:00Z"/>
          <w:rFonts w:asciiTheme="majorHAnsi" w:hAnsiTheme="majorHAnsi" w:cstheme="majorHAnsi"/>
          <w:sz w:val="24"/>
          <w:szCs w:val="24"/>
          <w:lang w:val="en-US"/>
        </w:rPr>
        <w:pPrChange w:id="111" w:author="Windows User" w:date="2018-10-27T17:57:00Z">
          <w:pPr/>
        </w:pPrChange>
      </w:pPr>
      <w:ins w:id="112" w:author="Windows User" w:date="2018-10-27T17:53:00Z">
        <w:r>
          <w:rPr>
            <w:noProof/>
            <w:lang w:val="fi-FI" w:eastAsia="fi-FI"/>
          </w:rPr>
          <w:drawing>
            <wp:inline distT="0" distB="0" distL="0" distR="0" wp14:anchorId="58E0AE4A" wp14:editId="3E8B352F">
              <wp:extent cx="3810000" cy="2038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10000" cy="2038350"/>
                      </a:xfrm>
                      <a:prstGeom prst="rect">
                        <a:avLst/>
                      </a:prstGeom>
                    </pic:spPr>
                  </pic:pic>
                </a:graphicData>
              </a:graphic>
            </wp:inline>
          </w:drawing>
        </w:r>
      </w:ins>
    </w:p>
    <w:p w14:paraId="7B04D019" w14:textId="495A9F86" w:rsidR="00D74E13" w:rsidRDefault="00D74E13">
      <w:pPr>
        <w:jc w:val="center"/>
        <w:rPr>
          <w:ins w:id="113" w:author="Windows User" w:date="2018-10-27T17:53:00Z"/>
          <w:rFonts w:asciiTheme="majorHAnsi" w:hAnsiTheme="majorHAnsi" w:cstheme="majorHAnsi"/>
          <w:sz w:val="24"/>
          <w:szCs w:val="24"/>
          <w:lang w:val="en-US"/>
        </w:rPr>
        <w:pPrChange w:id="114" w:author="Windows User" w:date="2018-10-27T17:57:00Z">
          <w:pPr/>
        </w:pPrChange>
      </w:pPr>
      <w:ins w:id="115" w:author="Windows User" w:date="2018-10-27T18:08:00Z">
        <w:r>
          <w:rPr>
            <w:noProof/>
            <w:lang w:val="fi-FI" w:eastAsia="fi-FI"/>
          </w:rPr>
          <w:lastRenderedPageBreak/>
          <w:drawing>
            <wp:inline distT="0" distB="0" distL="0" distR="0" wp14:anchorId="34A6BDF5" wp14:editId="7BD23784">
              <wp:extent cx="3800475" cy="20383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00475" cy="2038350"/>
                      </a:xfrm>
                      <a:prstGeom prst="rect">
                        <a:avLst/>
                      </a:prstGeom>
                    </pic:spPr>
                  </pic:pic>
                </a:graphicData>
              </a:graphic>
            </wp:inline>
          </w:drawing>
        </w:r>
      </w:ins>
    </w:p>
    <w:p w14:paraId="7D841FEA" w14:textId="0DE07E7B" w:rsidR="00BC52F6" w:rsidRPr="00721160" w:rsidRDefault="00BC52F6">
      <w:pPr>
        <w:jc w:val="center"/>
        <w:rPr>
          <w:ins w:id="116" w:author="Windows User" w:date="2018-10-27T17:54:00Z"/>
          <w:rFonts w:asciiTheme="majorHAnsi" w:hAnsiTheme="majorHAnsi" w:cstheme="majorHAnsi"/>
          <w:i/>
          <w:sz w:val="24"/>
          <w:szCs w:val="24"/>
          <w:lang w:val="en-US"/>
          <w:rPrChange w:id="117" w:author="Windows User" w:date="2018-10-27T17:57:00Z">
            <w:rPr>
              <w:ins w:id="118" w:author="Windows User" w:date="2018-10-27T17:54:00Z"/>
              <w:rFonts w:asciiTheme="majorHAnsi" w:hAnsiTheme="majorHAnsi" w:cstheme="majorHAnsi"/>
              <w:sz w:val="24"/>
              <w:szCs w:val="24"/>
              <w:lang w:val="en-US"/>
            </w:rPr>
          </w:rPrChange>
        </w:rPr>
        <w:pPrChange w:id="119" w:author="Windows User" w:date="2018-10-27T17:57:00Z">
          <w:pPr/>
        </w:pPrChange>
      </w:pPr>
      <w:ins w:id="120" w:author="Windows User" w:date="2018-10-27T17:54:00Z">
        <w:r w:rsidRPr="00721160">
          <w:rPr>
            <w:rFonts w:asciiTheme="majorHAnsi" w:hAnsiTheme="majorHAnsi" w:cstheme="majorHAnsi"/>
            <w:i/>
            <w:sz w:val="24"/>
            <w:szCs w:val="24"/>
            <w:lang w:val="en-US"/>
            <w:rPrChange w:id="121" w:author="Windows User" w:date="2018-10-27T17:57:00Z">
              <w:rPr>
                <w:rFonts w:asciiTheme="majorHAnsi" w:hAnsiTheme="majorHAnsi" w:cstheme="majorHAnsi"/>
                <w:sz w:val="24"/>
                <w:szCs w:val="24"/>
                <w:lang w:val="en-US"/>
              </w:rPr>
            </w:rPrChange>
          </w:rPr>
          <w:t>Người dùng nhập mã xác thực xác nhận email hợp lệ.</w:t>
        </w:r>
      </w:ins>
    </w:p>
    <w:p w14:paraId="323A9E87" w14:textId="7A253BD2" w:rsidR="00BC52F6" w:rsidRDefault="00BC52F6" w:rsidP="00B159C4">
      <w:pPr>
        <w:rPr>
          <w:ins w:id="122" w:author="Windows User" w:date="2018-10-27T17:55:00Z"/>
          <w:rFonts w:asciiTheme="majorHAnsi" w:hAnsiTheme="majorHAnsi" w:cstheme="majorHAnsi"/>
          <w:sz w:val="24"/>
          <w:szCs w:val="24"/>
          <w:lang w:val="en-US"/>
        </w:rPr>
      </w:pPr>
      <w:ins w:id="123" w:author="Windows User" w:date="2018-10-27T17:54:00Z">
        <w:r>
          <w:rPr>
            <w:rFonts w:asciiTheme="majorHAnsi" w:hAnsiTheme="majorHAnsi" w:cstheme="majorHAnsi"/>
            <w:sz w:val="24"/>
            <w:szCs w:val="24"/>
            <w:lang w:val="en-US"/>
          </w:rPr>
          <w:t xml:space="preserve">Nếu sau 5 lần nhập mã số xác thực sai, công cụ </w:t>
        </w:r>
      </w:ins>
      <w:ins w:id="124" w:author="Windows User" w:date="2018-10-27T17:55:00Z">
        <w:r>
          <w:rPr>
            <w:rFonts w:asciiTheme="majorHAnsi" w:hAnsiTheme="majorHAnsi" w:cstheme="majorHAnsi"/>
            <w:sz w:val="24"/>
            <w:szCs w:val="24"/>
            <w:lang w:val="en-US"/>
          </w:rPr>
          <w:t xml:space="preserve">tải dự liệu </w:t>
        </w:r>
      </w:ins>
      <w:ins w:id="125" w:author="Windows User" w:date="2018-10-27T17:54:00Z">
        <w:r>
          <w:rPr>
            <w:rFonts w:asciiTheme="majorHAnsi" w:hAnsiTheme="majorHAnsi" w:cstheme="majorHAnsi"/>
            <w:sz w:val="24"/>
            <w:szCs w:val="24"/>
            <w:lang w:val="en-US"/>
          </w:rPr>
          <w:t>tự động thoát.</w:t>
        </w:r>
      </w:ins>
    </w:p>
    <w:p w14:paraId="0174D0CB" w14:textId="50B28B5D" w:rsidR="00BC52F6" w:rsidRPr="00BC52F6" w:rsidRDefault="00721160" w:rsidP="00B159C4">
      <w:pPr>
        <w:rPr>
          <w:rFonts w:asciiTheme="majorHAnsi" w:hAnsiTheme="majorHAnsi" w:cstheme="majorHAnsi"/>
          <w:sz w:val="24"/>
          <w:szCs w:val="24"/>
          <w:lang w:val="en-US"/>
          <w:rPrChange w:id="126" w:author="Windows User" w:date="2018-10-27T17:48:00Z">
            <w:rPr>
              <w:rFonts w:asciiTheme="majorHAnsi" w:hAnsiTheme="majorHAnsi" w:cstheme="majorHAnsi"/>
              <w:i/>
              <w:sz w:val="24"/>
              <w:szCs w:val="24"/>
            </w:rPr>
          </w:rPrChange>
        </w:rPr>
      </w:pPr>
      <w:ins w:id="127" w:author="Windows User" w:date="2018-10-27T17:57:00Z">
        <w:r>
          <w:rPr>
            <w:rFonts w:asciiTheme="majorHAnsi" w:hAnsiTheme="majorHAnsi" w:cstheme="majorHAnsi"/>
            <w:sz w:val="24"/>
            <w:szCs w:val="24"/>
            <w:lang w:val="en-US"/>
          </w:rPr>
          <w:t>Nếu mã số xác thực chính xác, công cụ sẽ chuyển sang bước tiếp theo.</w:t>
        </w:r>
      </w:ins>
    </w:p>
    <w:p w14:paraId="417DE875" w14:textId="789C7A4A" w:rsidR="005C0D9A" w:rsidRPr="00BC52F6" w:rsidRDefault="005C0D9A" w:rsidP="00B159C4">
      <w:pPr>
        <w:rPr>
          <w:rFonts w:asciiTheme="majorHAnsi" w:hAnsiTheme="majorHAnsi" w:cstheme="majorHAnsi"/>
          <w:strike/>
          <w:sz w:val="24"/>
          <w:szCs w:val="24"/>
          <w:rPrChange w:id="128" w:author="Windows User" w:date="2018-10-27T17:48:00Z">
            <w:rPr>
              <w:rFonts w:asciiTheme="majorHAnsi" w:hAnsiTheme="majorHAnsi" w:cstheme="majorHAnsi"/>
              <w:sz w:val="24"/>
              <w:szCs w:val="24"/>
            </w:rPr>
          </w:rPrChange>
        </w:rPr>
      </w:pPr>
      <w:r w:rsidRPr="00BC52F6">
        <w:rPr>
          <w:rFonts w:asciiTheme="majorHAnsi" w:hAnsiTheme="majorHAnsi" w:cstheme="majorHAnsi"/>
          <w:strike/>
          <w:sz w:val="24"/>
          <w:szCs w:val="24"/>
          <w:u w:val="single"/>
          <w:rPrChange w:id="129" w:author="Windows User" w:date="2018-10-27T17:48:00Z">
            <w:rPr>
              <w:rFonts w:asciiTheme="majorHAnsi" w:hAnsiTheme="majorHAnsi" w:cstheme="majorHAnsi"/>
              <w:sz w:val="24"/>
              <w:szCs w:val="24"/>
              <w:u w:val="single"/>
            </w:rPr>
          </w:rPrChange>
        </w:rPr>
        <w:t>Lưu ý:</w:t>
      </w:r>
      <w:r w:rsidRPr="00BC52F6">
        <w:rPr>
          <w:rFonts w:asciiTheme="majorHAnsi" w:hAnsiTheme="majorHAnsi" w:cstheme="majorHAnsi"/>
          <w:strike/>
          <w:sz w:val="24"/>
          <w:szCs w:val="24"/>
          <w:rPrChange w:id="130" w:author="Windows User" w:date="2018-10-27T17:48:00Z">
            <w:rPr>
              <w:rFonts w:asciiTheme="majorHAnsi" w:hAnsiTheme="majorHAnsi" w:cstheme="majorHAnsi"/>
              <w:sz w:val="24"/>
              <w:szCs w:val="24"/>
            </w:rPr>
          </w:rPrChange>
        </w:rPr>
        <w:t xml:space="preserve"> Để lưu thông tin cá nhân cho các lần tải sau, người dùng có thể bấm nút [1: Lưu thông tin] và tiến hành lưu lại thông tin vào 1 tệp tin xml trên máy. Các lần tải sau, người dùng có thể dùng nút lệnh [2:Nạp thông tin] để lấy toàn bộ thông tin từ tệp tin vào form thông tin.</w:t>
      </w:r>
    </w:p>
    <w:p w14:paraId="164B984A" w14:textId="4224C393" w:rsidR="005C0D9A" w:rsidRPr="00C459D3" w:rsidDel="00BB3C2A" w:rsidRDefault="005C0D9A" w:rsidP="00B159C4">
      <w:pPr>
        <w:rPr>
          <w:del w:id="131" w:author="Windows User" w:date="2018-10-27T18:55:00Z"/>
          <w:rFonts w:asciiTheme="majorHAnsi" w:hAnsiTheme="majorHAnsi" w:cstheme="majorHAnsi"/>
          <w:sz w:val="24"/>
          <w:szCs w:val="24"/>
        </w:rPr>
      </w:pPr>
      <w:r w:rsidRPr="00C459D3">
        <w:rPr>
          <w:rFonts w:asciiTheme="majorHAnsi" w:hAnsiTheme="majorHAnsi" w:cstheme="majorHAnsi"/>
          <w:sz w:val="24"/>
          <w:szCs w:val="24"/>
        </w:rPr>
        <w:t>Ở Bước 2, người dùng phải đồng ý với điều khoản về bản quyền dữ liệu của Tổng cục Lâm nghiệp</w:t>
      </w:r>
    </w:p>
    <w:p w14:paraId="6D1E02CE" w14:textId="58E51895" w:rsidR="005C0D9A" w:rsidRDefault="005C0D9A" w:rsidP="00B159C4">
      <w:pPr>
        <w:rPr>
          <w:ins w:id="132" w:author="Windows User" w:date="2018-10-27T18:09:00Z"/>
          <w:rFonts w:asciiTheme="majorHAnsi" w:hAnsiTheme="majorHAnsi" w:cstheme="majorHAnsi"/>
          <w:i/>
          <w:sz w:val="24"/>
          <w:szCs w:val="24"/>
        </w:rPr>
      </w:pPr>
      <w:del w:id="133" w:author="Windows User" w:date="2018-10-27T18:55:00Z">
        <w:r w:rsidRPr="00C459D3" w:rsidDel="00BB3C2A">
          <w:rPr>
            <w:rFonts w:asciiTheme="majorHAnsi" w:hAnsiTheme="majorHAnsi" w:cstheme="majorHAnsi"/>
            <w:i/>
            <w:noProof/>
            <w:sz w:val="24"/>
            <w:szCs w:val="24"/>
            <w:lang w:val="fi-FI" w:eastAsia="fi-FI"/>
          </w:rPr>
          <w:drawing>
            <wp:inline distT="0" distB="0" distL="0" distR="0" wp14:anchorId="57D3F1B9" wp14:editId="32556735">
              <wp:extent cx="5943600" cy="390588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eukhoan.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905885"/>
                      </a:xfrm>
                      <a:prstGeom prst="rect">
                        <a:avLst/>
                      </a:prstGeom>
                    </pic:spPr>
                  </pic:pic>
                </a:graphicData>
              </a:graphic>
            </wp:inline>
          </w:drawing>
        </w:r>
      </w:del>
      <w:ins w:id="134" w:author="Windows User" w:date="2018-10-27T18:55:00Z">
        <w:r w:rsidR="00BB3C2A">
          <w:rPr>
            <w:noProof/>
            <w:lang w:val="fi-FI" w:eastAsia="fi-FI"/>
          </w:rPr>
          <w:drawing>
            <wp:inline distT="0" distB="0" distL="0" distR="0" wp14:anchorId="67ECDF4C" wp14:editId="7657F653">
              <wp:extent cx="5731510" cy="376872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768725"/>
                      </a:xfrm>
                      <a:prstGeom prst="rect">
                        <a:avLst/>
                      </a:prstGeom>
                    </pic:spPr>
                  </pic:pic>
                </a:graphicData>
              </a:graphic>
            </wp:inline>
          </w:drawing>
        </w:r>
      </w:ins>
    </w:p>
    <w:p w14:paraId="48399CEF" w14:textId="08C1EB37" w:rsidR="00D74E13" w:rsidRDefault="00D74E13" w:rsidP="00B159C4">
      <w:pPr>
        <w:rPr>
          <w:ins w:id="135" w:author="Windows User" w:date="2018-10-27T18:09:00Z"/>
          <w:rFonts w:asciiTheme="majorHAnsi" w:hAnsiTheme="majorHAnsi" w:cstheme="majorHAnsi"/>
          <w:i/>
          <w:sz w:val="24"/>
          <w:szCs w:val="24"/>
        </w:rPr>
      </w:pPr>
      <w:ins w:id="136" w:author="Windows User" w:date="2018-10-27T18:09:00Z">
        <w:r>
          <w:rPr>
            <w:noProof/>
            <w:lang w:val="fi-FI" w:eastAsia="fi-FI"/>
          </w:rPr>
          <w:lastRenderedPageBreak/>
          <w:drawing>
            <wp:inline distT="0" distB="0" distL="0" distR="0" wp14:anchorId="12694286" wp14:editId="77F47674">
              <wp:extent cx="5731510" cy="37547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754755"/>
                      </a:xfrm>
                      <a:prstGeom prst="rect">
                        <a:avLst/>
                      </a:prstGeom>
                    </pic:spPr>
                  </pic:pic>
                </a:graphicData>
              </a:graphic>
            </wp:inline>
          </w:drawing>
        </w:r>
      </w:ins>
    </w:p>
    <w:p w14:paraId="4AA8C926" w14:textId="77777777" w:rsidR="00D74E13" w:rsidRPr="00C459D3" w:rsidRDefault="00D74E13" w:rsidP="00B159C4">
      <w:pPr>
        <w:rPr>
          <w:rFonts w:asciiTheme="majorHAnsi" w:hAnsiTheme="majorHAnsi" w:cstheme="majorHAnsi"/>
          <w:i/>
          <w:sz w:val="24"/>
          <w:szCs w:val="24"/>
        </w:rPr>
      </w:pPr>
    </w:p>
    <w:p w14:paraId="335E9452" w14:textId="77777777" w:rsidR="005C0D9A" w:rsidRPr="00C459D3" w:rsidRDefault="005C0D9A" w:rsidP="00B159C4">
      <w:pPr>
        <w:rPr>
          <w:rFonts w:asciiTheme="majorHAnsi" w:hAnsiTheme="majorHAnsi" w:cstheme="majorHAnsi"/>
          <w:i/>
          <w:sz w:val="24"/>
          <w:szCs w:val="24"/>
        </w:rPr>
      </w:pPr>
      <w:r w:rsidRPr="00C459D3">
        <w:rPr>
          <w:rFonts w:asciiTheme="majorHAnsi" w:hAnsiTheme="majorHAnsi" w:cstheme="majorHAnsi"/>
          <w:i/>
          <w:sz w:val="24"/>
          <w:szCs w:val="24"/>
        </w:rPr>
        <w:t>Đọc, đồng ý các điều khoản và bấm Tiếp tục để qua bước 3</w:t>
      </w:r>
    </w:p>
    <w:p w14:paraId="4E6CCE74" w14:textId="77777777" w:rsidR="005C0D9A" w:rsidRPr="00C459D3" w:rsidRDefault="005C0D9A" w:rsidP="00B159C4">
      <w:pPr>
        <w:rPr>
          <w:rFonts w:asciiTheme="majorHAnsi" w:hAnsiTheme="majorHAnsi" w:cstheme="majorHAnsi"/>
          <w:sz w:val="24"/>
          <w:szCs w:val="24"/>
        </w:rPr>
      </w:pPr>
      <w:r w:rsidRPr="00C459D3">
        <w:rPr>
          <w:rFonts w:asciiTheme="majorHAnsi" w:hAnsiTheme="majorHAnsi" w:cstheme="majorHAnsi"/>
          <w:sz w:val="24"/>
          <w:szCs w:val="24"/>
        </w:rPr>
        <w:t>ở bước thứ 3, người dùng chọn tài nguyên mình muốn tải về, chọn đơn vị hành chính, các trường dữ liệu thuộc tính, chọn tên file lưu về máy cá nhân rồi bấm tiến hành tải dữ liệu.</w:t>
      </w:r>
    </w:p>
    <w:p w14:paraId="3F39089D" w14:textId="33531E0C" w:rsidR="005C0D9A" w:rsidRDefault="005C0D9A">
      <w:pPr>
        <w:jc w:val="center"/>
        <w:rPr>
          <w:ins w:id="137" w:author="Windows User" w:date="2018-10-27T18:46:00Z"/>
          <w:rFonts w:asciiTheme="majorHAnsi" w:hAnsiTheme="majorHAnsi" w:cstheme="majorHAnsi"/>
          <w:i/>
          <w:sz w:val="24"/>
          <w:szCs w:val="24"/>
        </w:rPr>
        <w:pPrChange w:id="138" w:author="Windows User" w:date="2018-10-27T18:59:00Z">
          <w:pPr/>
        </w:pPrChange>
      </w:pPr>
      <w:del w:id="139" w:author="Windows User" w:date="2018-10-27T18:57:00Z">
        <w:r w:rsidRPr="00C459D3" w:rsidDel="00BB3C2A">
          <w:rPr>
            <w:rFonts w:asciiTheme="majorHAnsi" w:hAnsiTheme="majorHAnsi" w:cstheme="majorHAnsi"/>
            <w:i/>
            <w:noProof/>
            <w:sz w:val="24"/>
            <w:szCs w:val="24"/>
            <w:lang w:val="fi-FI" w:eastAsia="fi-FI"/>
          </w:rPr>
          <w:drawing>
            <wp:inline distT="0" distB="0" distL="0" distR="0" wp14:anchorId="3F9C53DF" wp14:editId="1C75EF89">
              <wp:extent cx="5826050" cy="389128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ive.png"/>
                      <pic:cNvPicPr/>
                    </pic:nvPicPr>
                    <pic:blipFill>
                      <a:blip r:embed="rId62">
                        <a:extLst>
                          <a:ext uri="{28A0092B-C50C-407E-A947-70E740481C1C}">
                            <a14:useLocalDpi xmlns:a14="http://schemas.microsoft.com/office/drawing/2010/main" val="0"/>
                          </a:ext>
                        </a:extLst>
                      </a:blip>
                      <a:stretch>
                        <a:fillRect/>
                      </a:stretch>
                    </pic:blipFill>
                    <pic:spPr>
                      <a:xfrm>
                        <a:off x="0" y="0"/>
                        <a:ext cx="5826050" cy="3891280"/>
                      </a:xfrm>
                      <a:prstGeom prst="rect">
                        <a:avLst/>
                      </a:prstGeom>
                    </pic:spPr>
                  </pic:pic>
                </a:graphicData>
              </a:graphic>
            </wp:inline>
          </w:drawing>
        </w:r>
      </w:del>
      <w:ins w:id="140" w:author="Windows User" w:date="2018-10-27T18:57:00Z">
        <w:r w:rsidR="00BB3C2A">
          <w:rPr>
            <w:noProof/>
            <w:lang w:val="fi-FI" w:eastAsia="fi-FI"/>
          </w:rPr>
          <w:drawing>
            <wp:inline distT="0" distB="0" distL="0" distR="0" wp14:anchorId="16B48755" wp14:editId="072C9A5B">
              <wp:extent cx="5731510" cy="385191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851910"/>
                      </a:xfrm>
                      <a:prstGeom prst="rect">
                        <a:avLst/>
                      </a:prstGeom>
                    </pic:spPr>
                  </pic:pic>
                </a:graphicData>
              </a:graphic>
            </wp:inline>
          </w:drawing>
        </w:r>
      </w:ins>
    </w:p>
    <w:p w14:paraId="5DE21903" w14:textId="0629CFA4" w:rsidR="00BB3C2A" w:rsidRPr="00C459D3" w:rsidRDefault="00BB3C2A">
      <w:pPr>
        <w:jc w:val="center"/>
        <w:rPr>
          <w:rFonts w:asciiTheme="majorHAnsi" w:hAnsiTheme="majorHAnsi" w:cstheme="majorHAnsi"/>
          <w:i/>
          <w:sz w:val="24"/>
          <w:szCs w:val="24"/>
        </w:rPr>
        <w:pPrChange w:id="141" w:author="Windows User" w:date="2018-10-27T18:59:00Z">
          <w:pPr/>
        </w:pPrChange>
      </w:pPr>
      <w:ins w:id="142" w:author="Windows User" w:date="2018-10-27T18:50:00Z">
        <w:r>
          <w:rPr>
            <w:noProof/>
            <w:lang w:val="fi-FI" w:eastAsia="fi-FI"/>
          </w:rPr>
          <w:lastRenderedPageBreak/>
          <w:drawing>
            <wp:inline distT="0" distB="0" distL="0" distR="0" wp14:anchorId="0D0F8286" wp14:editId="09D1A6D4">
              <wp:extent cx="5731510" cy="385191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851910"/>
                      </a:xfrm>
                      <a:prstGeom prst="rect">
                        <a:avLst/>
                      </a:prstGeom>
                    </pic:spPr>
                  </pic:pic>
                </a:graphicData>
              </a:graphic>
            </wp:inline>
          </w:drawing>
        </w:r>
      </w:ins>
    </w:p>
    <w:p w14:paraId="0A0C4C06" w14:textId="77777777" w:rsidR="005C0D9A" w:rsidRPr="00C459D3" w:rsidRDefault="005C0D9A" w:rsidP="00B159C4">
      <w:pPr>
        <w:rPr>
          <w:rFonts w:asciiTheme="majorHAnsi" w:hAnsiTheme="majorHAnsi" w:cstheme="majorHAnsi"/>
          <w:i/>
          <w:sz w:val="24"/>
          <w:szCs w:val="24"/>
        </w:rPr>
      </w:pPr>
      <w:r w:rsidRPr="00C459D3">
        <w:rPr>
          <w:rFonts w:asciiTheme="majorHAnsi" w:hAnsiTheme="majorHAnsi" w:cstheme="majorHAnsi"/>
          <w:i/>
          <w:sz w:val="24"/>
          <w:szCs w:val="24"/>
        </w:rPr>
        <w:t>Chọn các điều kiện để tải dữ liệu:</w:t>
      </w:r>
    </w:p>
    <w:p w14:paraId="14CD459E" w14:textId="77777777" w:rsidR="005C0D9A" w:rsidRPr="00C459D3" w:rsidRDefault="005C0D9A" w:rsidP="00B159C4">
      <w:pPr>
        <w:rPr>
          <w:rFonts w:asciiTheme="majorHAnsi" w:hAnsiTheme="majorHAnsi" w:cstheme="majorHAnsi"/>
          <w:sz w:val="24"/>
          <w:szCs w:val="24"/>
        </w:rPr>
      </w:pPr>
      <w:r w:rsidRPr="00C459D3">
        <w:rPr>
          <w:rFonts w:asciiTheme="majorHAnsi" w:hAnsiTheme="majorHAnsi" w:cstheme="majorHAnsi"/>
          <w:sz w:val="24"/>
          <w:szCs w:val="24"/>
        </w:rPr>
        <w:t>1: Chọn bộ dữ liệu</w:t>
      </w:r>
    </w:p>
    <w:p w14:paraId="21F48429" w14:textId="77777777" w:rsidR="005C0D9A" w:rsidRPr="00C459D3" w:rsidRDefault="005C0D9A" w:rsidP="00B159C4">
      <w:pPr>
        <w:rPr>
          <w:rFonts w:asciiTheme="majorHAnsi" w:hAnsiTheme="majorHAnsi" w:cstheme="majorHAnsi"/>
          <w:i/>
          <w:sz w:val="24"/>
          <w:szCs w:val="24"/>
        </w:rPr>
      </w:pPr>
      <w:r w:rsidRPr="00C459D3">
        <w:rPr>
          <w:rFonts w:asciiTheme="majorHAnsi" w:hAnsiTheme="majorHAnsi" w:cstheme="majorHAnsi"/>
          <w:sz w:val="24"/>
          <w:szCs w:val="24"/>
        </w:rPr>
        <w:t xml:space="preserve">2: Chọn đơn vị hành chính cần tải </w:t>
      </w:r>
      <w:r w:rsidRPr="00C459D3">
        <w:rPr>
          <w:rFonts w:asciiTheme="majorHAnsi" w:hAnsiTheme="majorHAnsi" w:cstheme="majorHAnsi"/>
          <w:i/>
          <w:sz w:val="24"/>
          <w:szCs w:val="24"/>
        </w:rPr>
        <w:t>(gõ chuỗi ký tự Tiếng Việt không dấu có trong tên của 1 đơn vị và bấm enter để lọc danh sách, hoặc nhập vào mã của đơn vị)</w:t>
      </w:r>
    </w:p>
    <w:p w14:paraId="3C7ED07E" w14:textId="77777777" w:rsidR="005C0D9A" w:rsidRPr="00C459D3" w:rsidRDefault="005C0D9A" w:rsidP="00B159C4">
      <w:pPr>
        <w:rPr>
          <w:rFonts w:asciiTheme="majorHAnsi" w:hAnsiTheme="majorHAnsi" w:cstheme="majorHAnsi"/>
          <w:sz w:val="24"/>
          <w:szCs w:val="24"/>
        </w:rPr>
      </w:pPr>
      <w:r w:rsidRPr="00C459D3">
        <w:rPr>
          <w:rFonts w:asciiTheme="majorHAnsi" w:hAnsiTheme="majorHAnsi" w:cstheme="majorHAnsi"/>
          <w:sz w:val="24"/>
          <w:szCs w:val="24"/>
        </w:rPr>
        <w:t>3: Chọn các trường thuộc tính của dữ liệu</w:t>
      </w:r>
    </w:p>
    <w:p w14:paraId="68114312" w14:textId="77777777" w:rsidR="005C0D9A" w:rsidRPr="00C459D3" w:rsidRDefault="005C0D9A" w:rsidP="00B159C4">
      <w:pPr>
        <w:rPr>
          <w:rFonts w:asciiTheme="majorHAnsi" w:hAnsiTheme="majorHAnsi" w:cstheme="majorHAnsi"/>
          <w:sz w:val="24"/>
          <w:szCs w:val="24"/>
        </w:rPr>
      </w:pPr>
      <w:r w:rsidRPr="00C459D3">
        <w:rPr>
          <w:rFonts w:asciiTheme="majorHAnsi" w:hAnsiTheme="majorHAnsi" w:cstheme="majorHAnsi"/>
          <w:sz w:val="24"/>
          <w:szCs w:val="24"/>
        </w:rPr>
        <w:t>4: Chọn tên file lưu về trong máy tính cá nhân</w:t>
      </w:r>
    </w:p>
    <w:p w14:paraId="7946E672" w14:textId="77777777" w:rsidR="005C0D9A" w:rsidRPr="00C459D3" w:rsidRDefault="005C0D9A" w:rsidP="00B159C4">
      <w:pPr>
        <w:rPr>
          <w:rFonts w:asciiTheme="majorHAnsi" w:hAnsiTheme="majorHAnsi" w:cstheme="majorHAnsi"/>
          <w:sz w:val="24"/>
          <w:szCs w:val="24"/>
        </w:rPr>
      </w:pPr>
      <w:r w:rsidRPr="00C459D3">
        <w:rPr>
          <w:rFonts w:asciiTheme="majorHAnsi" w:hAnsiTheme="majorHAnsi" w:cstheme="majorHAnsi"/>
          <w:sz w:val="24"/>
          <w:szCs w:val="24"/>
        </w:rPr>
        <w:t>5: Bấm Tải về  để bắt đầu tiến hành tải dữ liệu.</w:t>
      </w:r>
    </w:p>
    <w:p w14:paraId="3003AC9C" w14:textId="77777777" w:rsidR="005C0D9A" w:rsidRPr="00C459D3" w:rsidRDefault="005C0D9A" w:rsidP="00B159C4">
      <w:pPr>
        <w:rPr>
          <w:rFonts w:asciiTheme="majorHAnsi" w:hAnsiTheme="majorHAnsi" w:cstheme="majorHAnsi"/>
          <w:sz w:val="24"/>
          <w:szCs w:val="24"/>
        </w:rPr>
      </w:pPr>
      <w:r w:rsidRPr="00C459D3">
        <w:rPr>
          <w:rFonts w:asciiTheme="majorHAnsi" w:hAnsiTheme="majorHAnsi" w:cstheme="majorHAnsi"/>
          <w:sz w:val="24"/>
          <w:szCs w:val="24"/>
        </w:rPr>
        <w:t>Bấm Tải về sẽ tải về file dạng Shapefile</w:t>
      </w:r>
    </w:p>
    <w:p w14:paraId="1801A6A1" w14:textId="77777777" w:rsidR="005C0D9A" w:rsidRDefault="005C0D9A" w:rsidP="00B159C4">
      <w:pPr>
        <w:rPr>
          <w:ins w:id="143" w:author="Windows User" w:date="2018-10-27T18:51:00Z"/>
          <w:rFonts w:asciiTheme="majorHAnsi" w:hAnsiTheme="majorHAnsi" w:cstheme="majorHAnsi"/>
          <w:sz w:val="24"/>
          <w:szCs w:val="24"/>
        </w:rPr>
      </w:pPr>
      <w:r w:rsidRPr="00C459D3">
        <w:rPr>
          <w:rFonts w:asciiTheme="majorHAnsi" w:hAnsiTheme="majorHAnsi" w:cstheme="majorHAnsi"/>
          <w:sz w:val="24"/>
          <w:szCs w:val="24"/>
        </w:rPr>
        <w:t>Nếu chọn mủi tên và bấm lệnh File CSV sẽ tải về dữ liệu dạng CSV</w:t>
      </w:r>
    </w:p>
    <w:p w14:paraId="4AF9C465" w14:textId="60E935FD" w:rsidR="00BB3C2A" w:rsidRDefault="00BB3C2A" w:rsidP="00B159C4">
      <w:pPr>
        <w:rPr>
          <w:ins w:id="144" w:author="Windows User" w:date="2018-10-27T18:58:00Z"/>
          <w:rFonts w:asciiTheme="majorHAnsi" w:hAnsiTheme="majorHAnsi" w:cstheme="majorHAnsi"/>
          <w:sz w:val="24"/>
          <w:szCs w:val="24"/>
        </w:rPr>
      </w:pPr>
    </w:p>
    <w:p w14:paraId="698528EF" w14:textId="3CCC7526" w:rsidR="00076FB3" w:rsidDel="008D71CD" w:rsidRDefault="008D71CD">
      <w:pPr>
        <w:jc w:val="center"/>
        <w:rPr>
          <w:del w:id="145" w:author="Windows User" w:date="2018-10-27T18:59:00Z"/>
          <w:rFonts w:asciiTheme="majorHAnsi" w:hAnsiTheme="majorHAnsi" w:cstheme="majorHAnsi"/>
          <w:sz w:val="24"/>
          <w:szCs w:val="24"/>
        </w:rPr>
        <w:pPrChange w:id="146" w:author="Windows User" w:date="2018-10-27T18:59:00Z">
          <w:pPr/>
        </w:pPrChange>
      </w:pPr>
      <w:ins w:id="147" w:author="Windows User" w:date="2018-10-27T19:03:00Z">
        <w:r>
          <w:rPr>
            <w:noProof/>
            <w:lang w:val="fi-FI" w:eastAsia="fi-FI"/>
          </w:rPr>
          <w:lastRenderedPageBreak/>
          <w:drawing>
            <wp:inline distT="0" distB="0" distL="0" distR="0" wp14:anchorId="0AB6FF76" wp14:editId="5667F376">
              <wp:extent cx="5731510" cy="3390265"/>
              <wp:effectExtent l="0" t="0" r="254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390265"/>
                      </a:xfrm>
                      <a:prstGeom prst="rect">
                        <a:avLst/>
                      </a:prstGeom>
                    </pic:spPr>
                  </pic:pic>
                </a:graphicData>
              </a:graphic>
            </wp:inline>
          </w:drawing>
        </w:r>
      </w:ins>
    </w:p>
    <w:p w14:paraId="6CF3D64C" w14:textId="77777777" w:rsidR="008D71CD" w:rsidRDefault="008D71CD">
      <w:pPr>
        <w:jc w:val="center"/>
        <w:rPr>
          <w:ins w:id="148" w:author="Windows User" w:date="2018-10-27T19:03:00Z"/>
          <w:rFonts w:asciiTheme="majorHAnsi" w:hAnsiTheme="majorHAnsi" w:cstheme="majorHAnsi"/>
          <w:sz w:val="24"/>
          <w:szCs w:val="24"/>
        </w:rPr>
        <w:pPrChange w:id="149" w:author="Windows User" w:date="2018-10-27T18:59:00Z">
          <w:pPr/>
        </w:pPrChange>
      </w:pPr>
    </w:p>
    <w:p w14:paraId="154FDE08" w14:textId="1789665D" w:rsidR="008D71CD" w:rsidRPr="00C459D3" w:rsidRDefault="008D71CD">
      <w:pPr>
        <w:jc w:val="center"/>
        <w:rPr>
          <w:ins w:id="150" w:author="Windows User" w:date="2018-10-27T19:02:00Z"/>
          <w:rFonts w:asciiTheme="majorHAnsi" w:hAnsiTheme="majorHAnsi" w:cstheme="majorHAnsi"/>
          <w:sz w:val="24"/>
          <w:szCs w:val="24"/>
        </w:rPr>
        <w:pPrChange w:id="151" w:author="Windows User" w:date="2018-10-27T18:59:00Z">
          <w:pPr/>
        </w:pPrChange>
      </w:pPr>
      <w:ins w:id="152" w:author="Windows User" w:date="2018-10-27T19:02:00Z">
        <w:r>
          <w:rPr>
            <w:noProof/>
            <w:lang w:val="fi-FI" w:eastAsia="fi-FI"/>
          </w:rPr>
          <w:drawing>
            <wp:inline distT="0" distB="0" distL="0" distR="0" wp14:anchorId="0D28AE7E" wp14:editId="5A7FDABE">
              <wp:extent cx="5731510" cy="3381375"/>
              <wp:effectExtent l="0" t="0" r="254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381375"/>
                      </a:xfrm>
                      <a:prstGeom prst="rect">
                        <a:avLst/>
                      </a:prstGeom>
                    </pic:spPr>
                  </pic:pic>
                </a:graphicData>
              </a:graphic>
            </wp:inline>
          </w:drawing>
        </w:r>
      </w:ins>
    </w:p>
    <w:p w14:paraId="12622CAF" w14:textId="7AA9CD81" w:rsidR="005C0D9A" w:rsidRPr="00C459D3" w:rsidRDefault="005C0D9A">
      <w:pPr>
        <w:jc w:val="center"/>
        <w:rPr>
          <w:rFonts w:asciiTheme="majorHAnsi" w:hAnsiTheme="majorHAnsi" w:cstheme="majorHAnsi"/>
          <w:i/>
          <w:sz w:val="24"/>
          <w:szCs w:val="24"/>
        </w:rPr>
        <w:pPrChange w:id="153" w:author="Windows User" w:date="2018-10-27T18:59:00Z">
          <w:pPr/>
        </w:pPrChange>
      </w:pPr>
      <w:del w:id="154" w:author="Windows User" w:date="2018-10-27T18:58:00Z">
        <w:r w:rsidRPr="00C459D3" w:rsidDel="00076FB3">
          <w:rPr>
            <w:rFonts w:asciiTheme="majorHAnsi" w:hAnsiTheme="majorHAnsi" w:cstheme="majorHAnsi"/>
            <w:i/>
            <w:noProof/>
            <w:sz w:val="24"/>
            <w:szCs w:val="24"/>
            <w:lang w:val="fi-FI" w:eastAsia="fi-FI"/>
          </w:rPr>
          <w:drawing>
            <wp:inline distT="0" distB="0" distL="0" distR="0" wp14:anchorId="20EA5DF0" wp14:editId="5F3DCCDD">
              <wp:extent cx="5943600" cy="6604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uyTaiVe.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660400"/>
                      </a:xfrm>
                      <a:prstGeom prst="rect">
                        <a:avLst/>
                      </a:prstGeom>
                    </pic:spPr>
                  </pic:pic>
                </a:graphicData>
              </a:graphic>
            </wp:inline>
          </w:drawing>
        </w:r>
      </w:del>
    </w:p>
    <w:p w14:paraId="5B58DFE8" w14:textId="77777777" w:rsidR="005C0D9A" w:rsidRPr="00C459D3" w:rsidRDefault="005C0D9A" w:rsidP="00B159C4">
      <w:pPr>
        <w:rPr>
          <w:rFonts w:asciiTheme="majorHAnsi" w:hAnsiTheme="majorHAnsi" w:cstheme="majorHAnsi"/>
          <w:i/>
          <w:sz w:val="24"/>
          <w:szCs w:val="24"/>
        </w:rPr>
      </w:pPr>
      <w:r w:rsidRPr="00C459D3">
        <w:rPr>
          <w:rFonts w:asciiTheme="majorHAnsi" w:hAnsiTheme="majorHAnsi" w:cstheme="majorHAnsi"/>
          <w:i/>
          <w:sz w:val="24"/>
          <w:szCs w:val="24"/>
        </w:rPr>
        <w:t xml:space="preserve">Công cụ bắt đầu thực hiện tải về dữ liệu, thời gian tải về tùy vào đơn vị hành chính được chọn và tốc độ mạng internet của cả hệ thống máy chủ và máy trạm. </w:t>
      </w:r>
    </w:p>
    <w:p w14:paraId="7B92B92B" w14:textId="77777777" w:rsidR="005C0D9A" w:rsidRPr="00C459D3" w:rsidRDefault="005C0D9A" w:rsidP="00B159C4">
      <w:pPr>
        <w:rPr>
          <w:rFonts w:asciiTheme="majorHAnsi" w:hAnsiTheme="majorHAnsi" w:cstheme="majorHAnsi"/>
          <w:i/>
          <w:sz w:val="24"/>
          <w:szCs w:val="24"/>
        </w:rPr>
      </w:pPr>
      <w:r w:rsidRPr="00C459D3">
        <w:rPr>
          <w:rFonts w:asciiTheme="majorHAnsi" w:hAnsiTheme="majorHAnsi" w:cstheme="majorHAnsi"/>
          <w:i/>
          <w:sz w:val="24"/>
          <w:szCs w:val="24"/>
        </w:rPr>
        <w:t>Bạn có thể bấm Hủy để hủy tiến trình tải về.</w:t>
      </w:r>
    </w:p>
    <w:p w14:paraId="46D6AA6B" w14:textId="1F5C8EE5" w:rsidR="005C0D9A" w:rsidRDefault="005C0D9A">
      <w:pPr>
        <w:jc w:val="center"/>
        <w:rPr>
          <w:ins w:id="155" w:author="Windows User" w:date="2018-10-27T18:59:00Z"/>
          <w:rFonts w:asciiTheme="majorHAnsi" w:hAnsiTheme="majorHAnsi" w:cstheme="majorHAnsi"/>
          <w:i/>
          <w:sz w:val="24"/>
          <w:szCs w:val="24"/>
        </w:rPr>
        <w:pPrChange w:id="156" w:author="Windows User" w:date="2018-10-27T18:59:00Z">
          <w:pPr/>
        </w:pPrChange>
      </w:pPr>
      <w:del w:id="157" w:author="Windows User" w:date="2018-10-27T18:58:00Z">
        <w:r w:rsidRPr="00C459D3" w:rsidDel="00076FB3">
          <w:rPr>
            <w:rFonts w:asciiTheme="majorHAnsi" w:hAnsiTheme="majorHAnsi" w:cstheme="majorHAnsi"/>
            <w:i/>
            <w:noProof/>
            <w:sz w:val="24"/>
            <w:szCs w:val="24"/>
            <w:lang w:val="fi-FI" w:eastAsia="fi-FI"/>
          </w:rPr>
          <w:lastRenderedPageBreak/>
          <w:drawing>
            <wp:inline distT="0" distB="0" distL="0" distR="0" wp14:anchorId="7AD2635A" wp14:editId="5A745470">
              <wp:extent cx="5943600" cy="8039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ngTaiVe.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803910"/>
                      </a:xfrm>
                      <a:prstGeom prst="rect">
                        <a:avLst/>
                      </a:prstGeom>
                    </pic:spPr>
                  </pic:pic>
                </a:graphicData>
              </a:graphic>
            </wp:inline>
          </w:drawing>
        </w:r>
      </w:del>
      <w:ins w:id="158" w:author="Windows User" w:date="2018-10-27T18:58:00Z">
        <w:r w:rsidR="00076FB3">
          <w:rPr>
            <w:noProof/>
            <w:lang w:val="fi-FI" w:eastAsia="fi-FI"/>
          </w:rPr>
          <w:drawing>
            <wp:inline distT="0" distB="0" distL="0" distR="0" wp14:anchorId="3CE2B3C5" wp14:editId="60175878">
              <wp:extent cx="4295775" cy="23717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95775" cy="2371725"/>
                      </a:xfrm>
                      <a:prstGeom prst="rect">
                        <a:avLst/>
                      </a:prstGeom>
                    </pic:spPr>
                  </pic:pic>
                </a:graphicData>
              </a:graphic>
            </wp:inline>
          </w:drawing>
        </w:r>
      </w:ins>
    </w:p>
    <w:p w14:paraId="7CF7A968" w14:textId="442AED46" w:rsidR="00076FB3" w:rsidRPr="00076FB3" w:rsidRDefault="00076FB3">
      <w:pPr>
        <w:jc w:val="center"/>
        <w:rPr>
          <w:ins w:id="159" w:author="Windows User" w:date="2018-10-27T18:51:00Z"/>
          <w:rFonts w:asciiTheme="majorHAnsi" w:hAnsiTheme="majorHAnsi" w:cstheme="majorHAnsi"/>
          <w:i/>
          <w:sz w:val="24"/>
          <w:szCs w:val="24"/>
          <w:lang w:val="en-US"/>
          <w:rPrChange w:id="160" w:author="Windows User" w:date="2018-10-27T18:59:00Z">
            <w:rPr>
              <w:ins w:id="161" w:author="Windows User" w:date="2018-10-27T18:51:00Z"/>
              <w:rFonts w:asciiTheme="majorHAnsi" w:hAnsiTheme="majorHAnsi" w:cstheme="majorHAnsi"/>
              <w:i/>
              <w:sz w:val="24"/>
              <w:szCs w:val="24"/>
            </w:rPr>
          </w:rPrChange>
        </w:rPr>
        <w:pPrChange w:id="162" w:author="Windows User" w:date="2018-10-27T18:59:00Z">
          <w:pPr/>
        </w:pPrChange>
      </w:pPr>
      <w:ins w:id="163" w:author="Windows User" w:date="2018-10-27T18:59:00Z">
        <w:r>
          <w:rPr>
            <w:rFonts w:asciiTheme="majorHAnsi" w:hAnsiTheme="majorHAnsi" w:cstheme="majorHAnsi"/>
            <w:i/>
            <w:sz w:val="24"/>
            <w:szCs w:val="24"/>
            <w:lang w:val="en-US"/>
          </w:rPr>
          <w:t>Đang tiến hành tải dữ liệu</w:t>
        </w:r>
      </w:ins>
    </w:p>
    <w:p w14:paraId="6BA0D639" w14:textId="4C473133" w:rsidR="00BB3C2A" w:rsidRPr="00C459D3" w:rsidRDefault="00BB3C2A">
      <w:pPr>
        <w:jc w:val="center"/>
        <w:rPr>
          <w:rFonts w:asciiTheme="majorHAnsi" w:hAnsiTheme="majorHAnsi" w:cstheme="majorHAnsi"/>
          <w:i/>
          <w:sz w:val="24"/>
          <w:szCs w:val="24"/>
        </w:rPr>
        <w:pPrChange w:id="164" w:author="Windows User" w:date="2018-10-27T18:59:00Z">
          <w:pPr/>
        </w:pPrChange>
      </w:pPr>
      <w:ins w:id="165" w:author="Windows User" w:date="2018-10-27T18:52:00Z">
        <w:r>
          <w:rPr>
            <w:noProof/>
            <w:lang w:val="fi-FI" w:eastAsia="fi-FI"/>
          </w:rPr>
          <w:drawing>
            <wp:inline distT="0" distB="0" distL="0" distR="0" wp14:anchorId="62375554" wp14:editId="7FD1759E">
              <wp:extent cx="4162425" cy="19812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62425" cy="1981200"/>
                      </a:xfrm>
                      <a:prstGeom prst="rect">
                        <a:avLst/>
                      </a:prstGeom>
                    </pic:spPr>
                  </pic:pic>
                </a:graphicData>
              </a:graphic>
            </wp:inline>
          </w:drawing>
        </w:r>
      </w:ins>
    </w:p>
    <w:p w14:paraId="3454B831" w14:textId="77777777" w:rsidR="005C0D9A" w:rsidRDefault="005C0D9A" w:rsidP="00B159C4">
      <w:pPr>
        <w:rPr>
          <w:ins w:id="166" w:author="Windows User" w:date="2018-10-27T18:53:00Z"/>
          <w:rFonts w:asciiTheme="majorHAnsi" w:hAnsiTheme="majorHAnsi" w:cstheme="majorHAnsi"/>
          <w:strike/>
          <w:sz w:val="24"/>
          <w:szCs w:val="24"/>
        </w:rPr>
      </w:pPr>
      <w:r w:rsidRPr="00BB3C2A">
        <w:rPr>
          <w:rFonts w:asciiTheme="majorHAnsi" w:hAnsiTheme="majorHAnsi" w:cstheme="majorHAnsi"/>
          <w:strike/>
          <w:sz w:val="24"/>
          <w:szCs w:val="24"/>
          <w:rPrChange w:id="167" w:author="Windows User" w:date="2018-10-27T18:53:00Z">
            <w:rPr>
              <w:rFonts w:asciiTheme="majorHAnsi" w:hAnsiTheme="majorHAnsi" w:cstheme="majorHAnsi"/>
              <w:sz w:val="24"/>
              <w:szCs w:val="24"/>
            </w:rPr>
          </w:rPrChange>
        </w:rPr>
        <w:t>Ở bước này sau khi tải xong, công cụ sẽ gửi 1 email gửi về ghi thông tin của người dùng và dữ liệu tải về đến email người quản trị.</w:t>
      </w:r>
    </w:p>
    <w:p w14:paraId="219A2324" w14:textId="41A603B8" w:rsidR="00BB3C2A" w:rsidRPr="00BB3C2A" w:rsidRDefault="00BB3C2A" w:rsidP="00B159C4">
      <w:pPr>
        <w:rPr>
          <w:rFonts w:asciiTheme="majorHAnsi" w:hAnsiTheme="majorHAnsi" w:cstheme="majorHAnsi"/>
          <w:sz w:val="24"/>
          <w:szCs w:val="24"/>
          <w:lang w:val="en-US"/>
          <w:rPrChange w:id="168" w:author="Windows User" w:date="2018-10-27T18:53:00Z">
            <w:rPr>
              <w:rFonts w:asciiTheme="majorHAnsi" w:hAnsiTheme="majorHAnsi" w:cstheme="majorHAnsi"/>
              <w:sz w:val="24"/>
              <w:szCs w:val="24"/>
            </w:rPr>
          </w:rPrChange>
        </w:rPr>
      </w:pPr>
      <w:ins w:id="169" w:author="Windows User" w:date="2018-10-27T18:53:00Z">
        <w:r w:rsidRPr="00BB3C2A">
          <w:rPr>
            <w:rFonts w:asciiTheme="majorHAnsi" w:hAnsiTheme="majorHAnsi" w:cstheme="majorHAnsi"/>
            <w:sz w:val="24"/>
            <w:szCs w:val="24"/>
            <w:lang w:val="en-US"/>
            <w:rPrChange w:id="170" w:author="Windows User" w:date="2018-10-27T18:53:00Z">
              <w:rPr>
                <w:rFonts w:asciiTheme="majorHAnsi" w:hAnsiTheme="majorHAnsi" w:cstheme="majorHAnsi"/>
                <w:strike/>
                <w:sz w:val="24"/>
                <w:szCs w:val="24"/>
                <w:lang w:val="en-US"/>
              </w:rPr>
            </w:rPrChange>
          </w:rPr>
          <w:t>Sau</w:t>
        </w:r>
        <w:r>
          <w:rPr>
            <w:rFonts w:asciiTheme="majorHAnsi" w:hAnsiTheme="majorHAnsi" w:cstheme="majorHAnsi"/>
            <w:sz w:val="24"/>
            <w:szCs w:val="24"/>
            <w:lang w:val="en-US"/>
          </w:rPr>
          <w:t xml:space="preserve"> khi tải dữ liệu về thành công, vào thư mục chưa tệp tin tải về, giải nén và sử dụng.</w:t>
        </w:r>
      </w:ins>
    </w:p>
    <w:p w14:paraId="312B0A2A" w14:textId="3E0CADD9" w:rsidR="005C0D9A" w:rsidRPr="00C459D3" w:rsidRDefault="005C0D9A">
      <w:pPr>
        <w:jc w:val="center"/>
        <w:rPr>
          <w:rFonts w:asciiTheme="majorHAnsi" w:hAnsiTheme="majorHAnsi" w:cstheme="majorHAnsi"/>
          <w:i/>
          <w:sz w:val="24"/>
          <w:szCs w:val="24"/>
        </w:rPr>
        <w:pPrChange w:id="171" w:author="Windows User" w:date="2018-10-27T19:05:00Z">
          <w:pPr/>
        </w:pPrChange>
      </w:pPr>
      <w:del w:id="172" w:author="Windows User" w:date="2018-10-27T19:04:00Z">
        <w:r w:rsidRPr="00C459D3" w:rsidDel="008D71CD">
          <w:rPr>
            <w:rFonts w:asciiTheme="majorHAnsi" w:hAnsiTheme="majorHAnsi" w:cstheme="majorHAnsi"/>
            <w:i/>
            <w:noProof/>
            <w:sz w:val="24"/>
            <w:szCs w:val="24"/>
            <w:lang w:val="fi-FI" w:eastAsia="fi-FI"/>
          </w:rPr>
          <w:drawing>
            <wp:inline distT="0" distB="0" distL="0" distR="0" wp14:anchorId="00D657CE" wp14:editId="21A69BC7">
              <wp:extent cx="4962525" cy="20097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62525" cy="2009775"/>
                      </a:xfrm>
                      <a:prstGeom prst="rect">
                        <a:avLst/>
                      </a:prstGeom>
                    </pic:spPr>
                  </pic:pic>
                </a:graphicData>
              </a:graphic>
            </wp:inline>
          </w:drawing>
        </w:r>
      </w:del>
      <w:ins w:id="173" w:author="Windows User" w:date="2018-10-27T19:04:00Z">
        <w:r w:rsidR="008D71CD">
          <w:rPr>
            <w:noProof/>
            <w:lang w:val="fi-FI" w:eastAsia="fi-FI"/>
          </w:rPr>
          <w:drawing>
            <wp:inline distT="0" distB="0" distL="0" distR="0" wp14:anchorId="07763E6B" wp14:editId="5E454784">
              <wp:extent cx="3409950" cy="1104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09950" cy="1104900"/>
                      </a:xfrm>
                      <a:prstGeom prst="rect">
                        <a:avLst/>
                      </a:prstGeom>
                    </pic:spPr>
                  </pic:pic>
                </a:graphicData>
              </a:graphic>
            </wp:inline>
          </w:drawing>
        </w:r>
      </w:ins>
    </w:p>
    <w:p w14:paraId="5B31C958" w14:textId="77777777" w:rsidR="005C0D9A" w:rsidRPr="00C459D3" w:rsidRDefault="005C0D9A">
      <w:pPr>
        <w:jc w:val="center"/>
        <w:rPr>
          <w:rFonts w:asciiTheme="majorHAnsi" w:hAnsiTheme="majorHAnsi" w:cstheme="majorHAnsi"/>
          <w:i/>
          <w:sz w:val="24"/>
          <w:szCs w:val="24"/>
        </w:rPr>
        <w:pPrChange w:id="174" w:author="Windows User" w:date="2018-10-27T19:05:00Z">
          <w:pPr/>
        </w:pPrChange>
      </w:pPr>
      <w:r w:rsidRPr="00C459D3">
        <w:rPr>
          <w:rFonts w:asciiTheme="majorHAnsi" w:hAnsiTheme="majorHAnsi" w:cstheme="majorHAnsi"/>
          <w:i/>
          <w:sz w:val="24"/>
          <w:szCs w:val="24"/>
        </w:rPr>
        <w:t>Sau khi tải thành công, tìm đến file đã lưu ở đường dẫn trên, tiến hành giải nén.</w:t>
      </w:r>
    </w:p>
    <w:p w14:paraId="200617E0" w14:textId="54C9B9EB" w:rsidR="005C0D9A" w:rsidRPr="00C459D3" w:rsidDel="008D71CD" w:rsidRDefault="005C0D9A">
      <w:pPr>
        <w:jc w:val="center"/>
        <w:rPr>
          <w:del w:id="175" w:author="Windows User" w:date="2018-10-27T19:05:00Z"/>
          <w:rFonts w:asciiTheme="majorHAnsi" w:hAnsiTheme="majorHAnsi" w:cstheme="majorHAnsi"/>
          <w:i/>
          <w:sz w:val="24"/>
          <w:szCs w:val="24"/>
        </w:rPr>
        <w:pPrChange w:id="176" w:author="Windows User" w:date="2018-10-27T19:05:00Z">
          <w:pPr/>
        </w:pPrChange>
      </w:pPr>
      <w:del w:id="177" w:author="Windows User" w:date="2018-10-27T19:05:00Z">
        <w:r w:rsidRPr="00C459D3" w:rsidDel="008D71CD">
          <w:rPr>
            <w:rFonts w:asciiTheme="majorHAnsi" w:hAnsiTheme="majorHAnsi" w:cstheme="majorHAnsi"/>
            <w:i/>
            <w:noProof/>
            <w:sz w:val="24"/>
            <w:szCs w:val="24"/>
            <w:lang w:val="fi-FI" w:eastAsia="fi-FI"/>
          </w:rPr>
          <w:lastRenderedPageBreak/>
          <w:drawing>
            <wp:inline distT="0" distB="0" distL="0" distR="0" wp14:anchorId="436E4D18" wp14:editId="7292E435">
              <wp:extent cx="5410200" cy="18954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6573"/>
                      <a:stretch/>
                    </pic:blipFill>
                    <pic:spPr bwMode="auto">
                      <a:xfrm>
                        <a:off x="0" y="0"/>
                        <a:ext cx="5410200" cy="1895475"/>
                      </a:xfrm>
                      <a:prstGeom prst="rect">
                        <a:avLst/>
                      </a:prstGeom>
                      <a:ln>
                        <a:noFill/>
                      </a:ln>
                      <a:extLst>
                        <a:ext uri="{53640926-AAD7-44D8-BBD7-CCE9431645EC}">
                          <a14:shadowObscured xmlns:a14="http://schemas.microsoft.com/office/drawing/2010/main"/>
                        </a:ext>
                      </a:extLst>
                    </pic:spPr>
                  </pic:pic>
                </a:graphicData>
              </a:graphic>
            </wp:inline>
          </w:drawing>
        </w:r>
      </w:del>
      <w:ins w:id="178" w:author="Windows User" w:date="2018-10-27T19:05:00Z">
        <w:r w:rsidR="008D71CD">
          <w:rPr>
            <w:noProof/>
            <w:lang w:val="fi-FI" w:eastAsia="fi-FI"/>
          </w:rPr>
          <w:drawing>
            <wp:inline distT="0" distB="0" distL="0" distR="0" wp14:anchorId="59EE4D07" wp14:editId="260DEB86">
              <wp:extent cx="4143375" cy="20574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43375" cy="2057400"/>
                      </a:xfrm>
                      <a:prstGeom prst="rect">
                        <a:avLst/>
                      </a:prstGeom>
                    </pic:spPr>
                  </pic:pic>
                </a:graphicData>
              </a:graphic>
            </wp:inline>
          </w:drawing>
        </w:r>
      </w:ins>
    </w:p>
    <w:p w14:paraId="24CEBD3A" w14:textId="77777777" w:rsidR="005C0D9A" w:rsidRPr="00C459D3" w:rsidRDefault="005C0D9A">
      <w:pPr>
        <w:jc w:val="center"/>
        <w:rPr>
          <w:rFonts w:asciiTheme="majorHAnsi" w:hAnsiTheme="majorHAnsi" w:cstheme="majorHAnsi"/>
          <w:i/>
          <w:sz w:val="24"/>
          <w:szCs w:val="24"/>
        </w:rPr>
        <w:pPrChange w:id="179" w:author="Windows User" w:date="2018-10-27T19:05:00Z">
          <w:pPr/>
        </w:pPrChange>
      </w:pPr>
    </w:p>
    <w:p w14:paraId="2A3E0D2C" w14:textId="77777777" w:rsidR="005C0D9A" w:rsidRDefault="005C0D9A">
      <w:pPr>
        <w:jc w:val="center"/>
        <w:rPr>
          <w:ins w:id="180" w:author="Windows User" w:date="2018-10-27T19:05:00Z"/>
          <w:rFonts w:asciiTheme="majorHAnsi" w:hAnsiTheme="majorHAnsi" w:cstheme="majorHAnsi"/>
          <w:i/>
          <w:sz w:val="24"/>
          <w:szCs w:val="24"/>
        </w:rPr>
        <w:pPrChange w:id="181" w:author="Windows User" w:date="2018-10-27T19:05:00Z">
          <w:pPr/>
        </w:pPrChange>
      </w:pPr>
      <w:r w:rsidRPr="00C459D3">
        <w:rPr>
          <w:rFonts w:asciiTheme="majorHAnsi" w:hAnsiTheme="majorHAnsi" w:cstheme="majorHAnsi"/>
          <w:i/>
          <w:sz w:val="24"/>
          <w:szCs w:val="24"/>
        </w:rPr>
        <w:t>Ta có được Shapefile</w:t>
      </w:r>
    </w:p>
    <w:p w14:paraId="7F112F52" w14:textId="77777777" w:rsidR="008D71CD" w:rsidRPr="00C459D3" w:rsidRDefault="008D71CD">
      <w:pPr>
        <w:jc w:val="center"/>
        <w:rPr>
          <w:rFonts w:asciiTheme="majorHAnsi" w:hAnsiTheme="majorHAnsi" w:cstheme="majorHAnsi"/>
          <w:i/>
          <w:sz w:val="24"/>
          <w:szCs w:val="24"/>
        </w:rPr>
        <w:pPrChange w:id="182" w:author="Windows User" w:date="2018-10-27T19:05:00Z">
          <w:pPr/>
        </w:pPrChange>
      </w:pPr>
    </w:p>
    <w:p w14:paraId="298C262E" w14:textId="60F145F0" w:rsidR="005C0D9A" w:rsidRPr="00C459D3" w:rsidRDefault="005C0D9A">
      <w:pPr>
        <w:jc w:val="center"/>
        <w:rPr>
          <w:rFonts w:asciiTheme="majorHAnsi" w:hAnsiTheme="majorHAnsi" w:cstheme="majorHAnsi"/>
          <w:sz w:val="24"/>
          <w:szCs w:val="24"/>
        </w:rPr>
        <w:pPrChange w:id="183" w:author="Windows User" w:date="2018-10-27T19:09:00Z">
          <w:pPr/>
        </w:pPrChange>
      </w:pPr>
      <w:del w:id="184" w:author="Windows User" w:date="2018-10-27T19:08:00Z">
        <w:r w:rsidRPr="00C459D3" w:rsidDel="002435B1">
          <w:rPr>
            <w:rFonts w:asciiTheme="majorHAnsi" w:hAnsiTheme="majorHAnsi" w:cstheme="majorHAnsi"/>
            <w:noProof/>
            <w:sz w:val="24"/>
            <w:szCs w:val="24"/>
            <w:lang w:val="fi-FI" w:eastAsia="fi-FI"/>
          </w:rPr>
          <w:drawing>
            <wp:inline distT="0" distB="0" distL="0" distR="0" wp14:anchorId="3563F426" wp14:editId="7FA59DF4">
              <wp:extent cx="5838825" cy="30099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38825" cy="3009900"/>
                      </a:xfrm>
                      <a:prstGeom prst="rect">
                        <a:avLst/>
                      </a:prstGeom>
                    </pic:spPr>
                  </pic:pic>
                </a:graphicData>
              </a:graphic>
            </wp:inline>
          </w:drawing>
        </w:r>
      </w:del>
      <w:ins w:id="185" w:author="Windows User" w:date="2018-10-27T19:08:00Z">
        <w:r w:rsidR="002435B1">
          <w:rPr>
            <w:noProof/>
            <w:lang w:val="fi-FI" w:eastAsia="fi-FI"/>
          </w:rPr>
          <w:drawing>
            <wp:inline distT="0" distB="0" distL="0" distR="0" wp14:anchorId="2314FE5A" wp14:editId="613288C3">
              <wp:extent cx="5731510" cy="29190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919095"/>
                      </a:xfrm>
                      <a:prstGeom prst="rect">
                        <a:avLst/>
                      </a:prstGeom>
                    </pic:spPr>
                  </pic:pic>
                </a:graphicData>
              </a:graphic>
            </wp:inline>
          </w:drawing>
        </w:r>
      </w:ins>
    </w:p>
    <w:p w14:paraId="00A17A59" w14:textId="77777777" w:rsidR="005C0D9A" w:rsidRPr="002435B1" w:rsidRDefault="005C0D9A">
      <w:pPr>
        <w:jc w:val="center"/>
        <w:rPr>
          <w:rFonts w:asciiTheme="majorHAnsi" w:hAnsiTheme="majorHAnsi" w:cstheme="majorHAnsi"/>
          <w:i/>
          <w:sz w:val="24"/>
          <w:szCs w:val="24"/>
          <w:rPrChange w:id="186" w:author="Windows User" w:date="2018-10-27T19:09:00Z">
            <w:rPr>
              <w:rFonts w:asciiTheme="majorHAnsi" w:hAnsiTheme="majorHAnsi" w:cstheme="majorHAnsi"/>
              <w:sz w:val="24"/>
              <w:szCs w:val="24"/>
            </w:rPr>
          </w:rPrChange>
        </w:rPr>
        <w:pPrChange w:id="187" w:author="Windows User" w:date="2018-10-27T19:09:00Z">
          <w:pPr/>
        </w:pPrChange>
      </w:pPr>
      <w:r w:rsidRPr="002435B1">
        <w:rPr>
          <w:rFonts w:asciiTheme="majorHAnsi" w:hAnsiTheme="majorHAnsi" w:cstheme="majorHAnsi"/>
          <w:i/>
          <w:sz w:val="24"/>
          <w:szCs w:val="24"/>
          <w:rPrChange w:id="188" w:author="Windows User" w:date="2018-10-27T19:09:00Z">
            <w:rPr>
              <w:rFonts w:asciiTheme="majorHAnsi" w:hAnsiTheme="majorHAnsi" w:cstheme="majorHAnsi"/>
              <w:sz w:val="24"/>
              <w:szCs w:val="24"/>
            </w:rPr>
          </w:rPrChange>
        </w:rPr>
        <w:t>Bây giờ có thể sử dụng nó.</w:t>
      </w:r>
    </w:p>
    <w:p w14:paraId="4DDF4E52" w14:textId="77777777" w:rsidR="005C0D9A" w:rsidRDefault="005C0D9A" w:rsidP="00B159C4">
      <w:pPr>
        <w:rPr>
          <w:rFonts w:asciiTheme="majorHAnsi" w:hAnsiTheme="majorHAnsi" w:cstheme="majorHAnsi"/>
          <w:b/>
          <w:sz w:val="24"/>
          <w:szCs w:val="24"/>
          <w:lang w:val="en-US"/>
        </w:rPr>
      </w:pPr>
    </w:p>
    <w:p w14:paraId="0ACC7D28" w14:textId="77777777" w:rsidR="00210179" w:rsidRDefault="00210179" w:rsidP="00736D74">
      <w:pPr>
        <w:pStyle w:val="Heading2"/>
        <w:rPr>
          <w:rFonts w:cstheme="majorHAnsi"/>
          <w:b/>
          <w:sz w:val="24"/>
          <w:szCs w:val="24"/>
          <w:lang w:val="en-US"/>
        </w:rPr>
      </w:pPr>
      <w:bookmarkStart w:id="189" w:name="_Toc528138668"/>
      <w:commentRangeStart w:id="190"/>
      <w:r w:rsidRPr="00121BC2">
        <w:rPr>
          <w:rFonts w:cstheme="majorHAnsi"/>
          <w:b/>
          <w:color w:val="auto"/>
          <w:sz w:val="24"/>
          <w:szCs w:val="24"/>
          <w:highlight w:val="yellow"/>
          <w:lang w:val="en-US"/>
        </w:rPr>
        <w:t>3.3 Sử dụng dữ liệu tài nguyên rừng</w:t>
      </w:r>
      <w:commentRangeEnd w:id="190"/>
      <w:r w:rsidR="00121BC2">
        <w:rPr>
          <w:rStyle w:val="CommentReference"/>
          <w:rFonts w:ascii="Arial" w:eastAsia="Arial" w:hAnsi="Arial" w:cs="Times New Roman"/>
          <w:color w:val="auto"/>
        </w:rPr>
        <w:commentReference w:id="190"/>
      </w:r>
      <w:bookmarkEnd w:id="189"/>
    </w:p>
    <w:p w14:paraId="61EA0C8B" w14:textId="77777777" w:rsidR="00CE469A" w:rsidRPr="00CE469A" w:rsidRDefault="00CE469A" w:rsidP="00B159C4">
      <w:pPr>
        <w:rPr>
          <w:rFonts w:asciiTheme="majorHAnsi" w:hAnsiTheme="majorHAnsi" w:cstheme="majorHAnsi"/>
          <w:sz w:val="24"/>
          <w:szCs w:val="24"/>
          <w:lang w:val="en-US"/>
        </w:rPr>
      </w:pPr>
      <w:r w:rsidRPr="00CE469A">
        <w:rPr>
          <w:rFonts w:asciiTheme="majorHAnsi" w:hAnsiTheme="majorHAnsi" w:cstheme="majorHAnsi"/>
          <w:sz w:val="24"/>
          <w:szCs w:val="24"/>
          <w:lang w:val="en-US"/>
        </w:rPr>
        <w:t>Dữ liệu tài nguyên rừng có thể sử dụng cho rất nhiều các mục đích khác nhau. Ví dụ:</w:t>
      </w:r>
    </w:p>
    <w:p w14:paraId="6AF0265B" w14:textId="77777777" w:rsidR="00CE469A" w:rsidRPr="00CE469A" w:rsidRDefault="00CE469A" w:rsidP="00CE469A">
      <w:pPr>
        <w:pStyle w:val="ListParagraph"/>
        <w:numPr>
          <w:ilvl w:val="0"/>
          <w:numId w:val="6"/>
        </w:numPr>
        <w:rPr>
          <w:rFonts w:asciiTheme="majorHAnsi" w:hAnsiTheme="majorHAnsi" w:cstheme="majorHAnsi"/>
          <w:sz w:val="24"/>
          <w:szCs w:val="24"/>
          <w:lang w:val="en-US"/>
        </w:rPr>
      </w:pPr>
      <w:r w:rsidRPr="00CE469A">
        <w:rPr>
          <w:rFonts w:asciiTheme="majorHAnsi" w:hAnsiTheme="majorHAnsi" w:cstheme="majorHAnsi"/>
          <w:sz w:val="24"/>
          <w:szCs w:val="24"/>
          <w:lang w:val="en-US"/>
        </w:rPr>
        <w:t>Sử dụng cho việc chi trả dịch vụ môi trường rừng (PFES)</w:t>
      </w:r>
    </w:p>
    <w:p w14:paraId="19FC668C" w14:textId="77777777" w:rsidR="00CE469A" w:rsidRPr="00CE469A" w:rsidRDefault="00CE469A" w:rsidP="00CE469A">
      <w:pPr>
        <w:pStyle w:val="ListParagraph"/>
        <w:numPr>
          <w:ilvl w:val="0"/>
          <w:numId w:val="6"/>
        </w:numPr>
        <w:rPr>
          <w:rFonts w:asciiTheme="majorHAnsi" w:hAnsiTheme="majorHAnsi" w:cstheme="majorHAnsi"/>
          <w:sz w:val="24"/>
          <w:szCs w:val="24"/>
          <w:lang w:val="en-US"/>
        </w:rPr>
      </w:pPr>
      <w:r w:rsidRPr="00CE469A">
        <w:rPr>
          <w:rFonts w:asciiTheme="majorHAnsi" w:hAnsiTheme="majorHAnsi" w:cstheme="majorHAnsi"/>
          <w:sz w:val="24"/>
          <w:szCs w:val="24"/>
          <w:lang w:val="en-US"/>
        </w:rPr>
        <w:t>Sử dụng cho công tác quy hoạch khai thác rừng trồng</w:t>
      </w:r>
    </w:p>
    <w:p w14:paraId="02F6DB82" w14:textId="77FD9A17" w:rsidR="00CE469A" w:rsidRPr="00621A9B" w:rsidRDefault="00CE469A" w:rsidP="00CE469A">
      <w:pPr>
        <w:pStyle w:val="ListParagraph"/>
        <w:numPr>
          <w:ilvl w:val="0"/>
          <w:numId w:val="6"/>
        </w:numPr>
        <w:rPr>
          <w:rFonts w:asciiTheme="majorHAnsi" w:hAnsiTheme="majorHAnsi" w:cstheme="majorHAnsi"/>
          <w:b/>
          <w:sz w:val="24"/>
          <w:szCs w:val="24"/>
          <w:lang w:val="en-US"/>
        </w:rPr>
      </w:pPr>
      <w:r w:rsidRPr="00CE469A">
        <w:rPr>
          <w:rFonts w:asciiTheme="majorHAnsi" w:hAnsiTheme="majorHAnsi" w:cstheme="majorHAnsi"/>
          <w:sz w:val="24"/>
          <w:szCs w:val="24"/>
          <w:lang w:val="en-US"/>
        </w:rPr>
        <w:t>Sử dụng cho công tác quản lý điều hành từ trung ương đến địa phương</w:t>
      </w:r>
    </w:p>
    <w:p w14:paraId="570D4D67" w14:textId="2ACF5535" w:rsidR="00621A9B" w:rsidRDefault="00621A9B">
      <w:pPr>
        <w:spacing w:after="0" w:line="240" w:lineRule="auto"/>
        <w:rPr>
          <w:rFonts w:asciiTheme="majorHAnsi" w:hAnsiTheme="majorHAnsi" w:cstheme="majorHAnsi"/>
          <w:b/>
          <w:sz w:val="24"/>
          <w:szCs w:val="24"/>
          <w:lang w:val="en-US"/>
        </w:rPr>
      </w:pPr>
      <w:r>
        <w:rPr>
          <w:rFonts w:asciiTheme="majorHAnsi" w:hAnsiTheme="majorHAnsi" w:cstheme="majorHAnsi"/>
          <w:b/>
          <w:sz w:val="24"/>
          <w:szCs w:val="24"/>
          <w:lang w:val="en-US"/>
        </w:rPr>
        <w:br w:type="page"/>
      </w:r>
    </w:p>
    <w:p w14:paraId="2C3A709E" w14:textId="18B0D29B" w:rsidR="00621A9B" w:rsidRDefault="00621A9B" w:rsidP="00621A9B">
      <w:pPr>
        <w:pStyle w:val="Heading1"/>
        <w:rPr>
          <w:rFonts w:cstheme="majorHAnsi"/>
          <w:b/>
          <w:color w:val="00B0F0"/>
          <w:sz w:val="24"/>
          <w:szCs w:val="24"/>
          <w:lang w:val="en-US"/>
        </w:rPr>
      </w:pPr>
      <w:bookmarkStart w:id="191" w:name="_Toc528138669"/>
      <w:r w:rsidRPr="00C459D3">
        <w:rPr>
          <w:rFonts w:cstheme="majorHAnsi"/>
          <w:b/>
          <w:color w:val="00B0F0"/>
          <w:sz w:val="24"/>
          <w:szCs w:val="24"/>
          <w:lang w:val="en-US"/>
        </w:rPr>
        <w:lastRenderedPageBreak/>
        <w:t>PHẦN I</w:t>
      </w:r>
      <w:r>
        <w:rPr>
          <w:rFonts w:cstheme="majorHAnsi"/>
          <w:b/>
          <w:color w:val="00B0F0"/>
          <w:sz w:val="24"/>
          <w:szCs w:val="24"/>
          <w:lang w:val="en-US"/>
        </w:rPr>
        <w:t>V</w:t>
      </w:r>
      <w:r w:rsidRPr="00C459D3">
        <w:rPr>
          <w:rFonts w:cstheme="majorHAnsi"/>
          <w:b/>
          <w:color w:val="00B0F0"/>
          <w:sz w:val="24"/>
          <w:szCs w:val="24"/>
          <w:lang w:val="en-US"/>
        </w:rPr>
        <w:t xml:space="preserve">. </w:t>
      </w:r>
      <w:r>
        <w:rPr>
          <w:rFonts w:cstheme="majorHAnsi"/>
          <w:b/>
          <w:color w:val="00B0F0"/>
          <w:sz w:val="24"/>
          <w:szCs w:val="24"/>
          <w:lang w:val="en-US"/>
        </w:rPr>
        <w:t>ĐIỀU KHOẢN VỀ BẢN QUYỀN DỮ LIỆU</w:t>
      </w:r>
      <w:bookmarkEnd w:id="191"/>
    </w:p>
    <w:p w14:paraId="67B57807" w14:textId="77777777" w:rsidR="00AF4496" w:rsidRDefault="00AF4496" w:rsidP="00621A9B">
      <w:pPr>
        <w:jc w:val="both"/>
        <w:rPr>
          <w:rFonts w:asciiTheme="majorHAnsi" w:hAnsiTheme="majorHAnsi" w:cstheme="majorHAnsi"/>
          <w:b/>
          <w:sz w:val="24"/>
          <w:szCs w:val="24"/>
          <w:lang w:val="en-US"/>
        </w:rPr>
      </w:pPr>
    </w:p>
    <w:p w14:paraId="68F1E5C5" w14:textId="6B16E0A8" w:rsidR="00621A9B" w:rsidRPr="00621A9B" w:rsidRDefault="00621A9B" w:rsidP="00621A9B">
      <w:pPr>
        <w:jc w:val="both"/>
        <w:rPr>
          <w:rFonts w:asciiTheme="majorHAnsi" w:hAnsiTheme="majorHAnsi" w:cstheme="majorHAnsi"/>
          <w:b/>
          <w:sz w:val="24"/>
          <w:szCs w:val="24"/>
          <w:lang w:val="en-US"/>
        </w:rPr>
      </w:pPr>
      <w:r w:rsidRPr="00621A9B">
        <w:rPr>
          <w:rFonts w:asciiTheme="majorHAnsi" w:hAnsiTheme="majorHAnsi" w:cstheme="majorHAnsi"/>
          <w:b/>
          <w:sz w:val="24"/>
          <w:szCs w:val="24"/>
          <w:lang w:val="en-US"/>
        </w:rPr>
        <w:t xml:space="preserve">                   1. KHÁI QUÁT</w:t>
      </w:r>
    </w:p>
    <w:p w14:paraId="1D253A19" w14:textId="77777777" w:rsidR="00621A9B" w:rsidRPr="00621A9B" w:rsidRDefault="00621A9B" w:rsidP="00621A9B">
      <w:pPr>
        <w:jc w:val="both"/>
        <w:rPr>
          <w:rFonts w:asciiTheme="majorHAnsi" w:hAnsiTheme="majorHAnsi" w:cstheme="majorHAnsi"/>
          <w:b/>
          <w:sz w:val="24"/>
          <w:szCs w:val="24"/>
          <w:lang w:val="en-US"/>
        </w:rPr>
      </w:pPr>
      <w:r w:rsidRPr="00621A9B">
        <w:rPr>
          <w:rFonts w:asciiTheme="majorHAnsi" w:hAnsiTheme="majorHAnsi" w:cstheme="majorHAnsi"/>
          <w:b/>
          <w:sz w:val="24"/>
          <w:szCs w:val="24"/>
          <w:lang w:val="en-US"/>
        </w:rPr>
        <w:t xml:space="preserve">                   1.1 Những bên liên quan đến thỏa thuận</w:t>
      </w:r>
    </w:p>
    <w:p w14:paraId="088C6BAA" w14:textId="44401FF5" w:rsidR="00621A9B" w:rsidRPr="00621A9B" w:rsidRDefault="00621A9B" w:rsidP="00621A9B">
      <w:pPr>
        <w:jc w:val="both"/>
        <w:rPr>
          <w:rFonts w:asciiTheme="majorHAnsi" w:hAnsiTheme="majorHAnsi" w:cstheme="majorHAnsi"/>
          <w:sz w:val="24"/>
          <w:szCs w:val="24"/>
          <w:lang w:val="en-US"/>
        </w:rPr>
      </w:pPr>
      <w:r w:rsidRPr="00621A9B">
        <w:rPr>
          <w:rFonts w:asciiTheme="majorHAnsi" w:hAnsiTheme="majorHAnsi" w:cstheme="majorHAnsi"/>
          <w:sz w:val="24"/>
          <w:szCs w:val="24"/>
          <w:lang w:val="en-US"/>
        </w:rPr>
        <w:t xml:space="preserve">                   Tổng cục </w:t>
      </w:r>
      <w:r w:rsidR="00AF4496">
        <w:rPr>
          <w:rFonts w:asciiTheme="majorHAnsi" w:hAnsiTheme="majorHAnsi" w:cstheme="majorHAnsi"/>
          <w:sz w:val="24"/>
          <w:szCs w:val="24"/>
          <w:lang w:val="en-US"/>
        </w:rPr>
        <w:t>l</w:t>
      </w:r>
      <w:r w:rsidRPr="00621A9B">
        <w:rPr>
          <w:rFonts w:asciiTheme="majorHAnsi" w:hAnsiTheme="majorHAnsi" w:cstheme="majorHAnsi"/>
          <w:sz w:val="24"/>
          <w:szCs w:val="24"/>
          <w:lang w:val="en-US"/>
        </w:rPr>
        <w:t>âm nghiệp (sau đây sẽ gọi tắt là BÊN CẤP PHÉP) là chủ sở hữu phi vật chất với bản quyền sử dụng các bộ dữ liệu (Dữ liệu có bản quyền) được cấp cho bên sử dụng để sử dụng các bộ dữ liệu theo những điều khoản liên quan tương ứng.</w:t>
      </w:r>
    </w:p>
    <w:p w14:paraId="0E0B045F" w14:textId="6401A65C" w:rsidR="00621A9B" w:rsidRPr="00621A9B" w:rsidRDefault="00621A9B" w:rsidP="00621A9B">
      <w:pPr>
        <w:jc w:val="both"/>
        <w:rPr>
          <w:rFonts w:asciiTheme="majorHAnsi" w:hAnsiTheme="majorHAnsi" w:cstheme="majorHAnsi"/>
          <w:sz w:val="24"/>
          <w:szCs w:val="24"/>
          <w:lang w:val="en-US"/>
        </w:rPr>
      </w:pPr>
      <w:r w:rsidRPr="00621A9B">
        <w:rPr>
          <w:rFonts w:asciiTheme="majorHAnsi" w:hAnsiTheme="majorHAnsi" w:cstheme="majorHAnsi"/>
          <w:sz w:val="24"/>
          <w:szCs w:val="24"/>
          <w:lang w:val="en-US"/>
        </w:rPr>
        <w:t>Thuật ngữ BÊN ĐƯỢC CẤP PHÉP SỬ DỤNG được hiểu là cá nhân hay tổ chức bắt đầu sử dụng những dữ liệu đã có bản quyền. Thông qua việc tiếp nhận được dữ liệu, BÊN ĐƯỢC CẤP PHÉP đã chấp nhận các điều khoản trong thỏa thuận về quyền sử dụng dữ liệu.</w:t>
      </w:r>
    </w:p>
    <w:p w14:paraId="57B3590C" w14:textId="3EAD34E6" w:rsidR="00621A9B" w:rsidRPr="00621A9B" w:rsidRDefault="00621A9B" w:rsidP="00621A9B">
      <w:pPr>
        <w:jc w:val="both"/>
        <w:rPr>
          <w:rFonts w:asciiTheme="majorHAnsi" w:hAnsiTheme="majorHAnsi" w:cstheme="majorHAnsi"/>
          <w:sz w:val="24"/>
          <w:szCs w:val="24"/>
          <w:lang w:val="en-US"/>
        </w:rPr>
      </w:pPr>
      <w:r w:rsidRPr="00621A9B">
        <w:rPr>
          <w:rFonts w:asciiTheme="majorHAnsi" w:hAnsiTheme="majorHAnsi" w:cstheme="majorHAnsi"/>
          <w:sz w:val="24"/>
          <w:szCs w:val="24"/>
          <w:lang w:val="en-US"/>
        </w:rPr>
        <w:t xml:space="preserve">Thỏa thuận này không tạo dựng mối quan hệ hợp tác hoặc kinh doanh giữa đơn vị cấp phép và bên được cấp phép sử dụng. </w:t>
      </w:r>
    </w:p>
    <w:p w14:paraId="491A737B" w14:textId="77777777" w:rsidR="00621A9B" w:rsidRPr="00621A9B" w:rsidRDefault="00621A9B" w:rsidP="00621A9B">
      <w:pPr>
        <w:jc w:val="both"/>
        <w:rPr>
          <w:rFonts w:asciiTheme="majorHAnsi" w:hAnsiTheme="majorHAnsi" w:cstheme="majorHAnsi"/>
          <w:sz w:val="24"/>
          <w:szCs w:val="24"/>
          <w:lang w:val="en-US"/>
        </w:rPr>
      </w:pPr>
      <w:r w:rsidRPr="00621A9B">
        <w:rPr>
          <w:rFonts w:asciiTheme="majorHAnsi" w:hAnsiTheme="majorHAnsi" w:cstheme="majorHAnsi"/>
          <w:sz w:val="24"/>
          <w:szCs w:val="24"/>
          <w:lang w:val="en-US"/>
        </w:rPr>
        <w:t xml:space="preserve">                   1.2. Bộ dữ liệu</w:t>
      </w:r>
    </w:p>
    <w:p w14:paraId="5568E760" w14:textId="77777777" w:rsidR="00621A9B" w:rsidRPr="00621A9B" w:rsidRDefault="00621A9B" w:rsidP="00621A9B">
      <w:pPr>
        <w:jc w:val="both"/>
        <w:rPr>
          <w:rFonts w:asciiTheme="majorHAnsi" w:hAnsiTheme="majorHAnsi" w:cstheme="majorHAnsi"/>
          <w:sz w:val="24"/>
          <w:szCs w:val="24"/>
          <w:lang w:val="en-US"/>
        </w:rPr>
      </w:pPr>
      <w:r w:rsidRPr="00621A9B">
        <w:rPr>
          <w:rFonts w:asciiTheme="majorHAnsi" w:hAnsiTheme="majorHAnsi" w:cstheme="majorHAnsi"/>
          <w:sz w:val="24"/>
          <w:szCs w:val="24"/>
          <w:lang w:val="en-US"/>
        </w:rPr>
        <w:t xml:space="preserve">                   Bộ dữ liệu gồm những dữ liệu tài nguyên rừng sau đây:</w:t>
      </w:r>
    </w:p>
    <w:p w14:paraId="348129E3" w14:textId="77777777" w:rsidR="00621A9B" w:rsidRPr="00621A9B" w:rsidRDefault="00621A9B" w:rsidP="00621A9B">
      <w:pPr>
        <w:jc w:val="both"/>
        <w:rPr>
          <w:rFonts w:asciiTheme="majorHAnsi" w:hAnsiTheme="majorHAnsi" w:cstheme="majorHAnsi"/>
          <w:sz w:val="24"/>
          <w:szCs w:val="24"/>
          <w:lang w:val="en-US"/>
        </w:rPr>
      </w:pPr>
      <w:r w:rsidRPr="00621A9B">
        <w:rPr>
          <w:rFonts w:asciiTheme="majorHAnsi" w:hAnsiTheme="majorHAnsi" w:cstheme="majorHAnsi"/>
          <w:sz w:val="24"/>
          <w:szCs w:val="24"/>
          <w:lang w:val="en-US"/>
        </w:rPr>
        <w:t xml:space="preserve">                   - Dữ liệu tài nguyên rừng được thu thập như một phần của dữ liệu diễn biến rừng do cán bộ kiểm lâm cấp huyện và cấp tỉnh cập nhật trên phạm vi cả nước, đã được BÊN CẤP PHÉP phê duyệt và công bố hàng năm (Sau đây được gọi là Dữ liệu tĩnh)</w:t>
      </w:r>
    </w:p>
    <w:p w14:paraId="5A30C567" w14:textId="77777777" w:rsidR="00621A9B" w:rsidRPr="00621A9B" w:rsidRDefault="00621A9B" w:rsidP="00621A9B">
      <w:pPr>
        <w:jc w:val="both"/>
        <w:rPr>
          <w:rFonts w:asciiTheme="majorHAnsi" w:hAnsiTheme="majorHAnsi" w:cstheme="majorHAnsi"/>
          <w:sz w:val="24"/>
          <w:szCs w:val="24"/>
          <w:lang w:val="en-US"/>
        </w:rPr>
      </w:pPr>
      <w:r w:rsidRPr="00621A9B">
        <w:rPr>
          <w:rFonts w:asciiTheme="majorHAnsi" w:hAnsiTheme="majorHAnsi" w:cstheme="majorHAnsi"/>
          <w:sz w:val="24"/>
          <w:szCs w:val="24"/>
          <w:lang w:val="en-US"/>
        </w:rPr>
        <w:t xml:space="preserve">                   - Dữ liệu gốc từ chương trình Điều tra kiểm kê rừng toàn quốc (NFIS) được tích hợp, chuẩn hóa và công bố như một bộ cơ sở dữ liệu thống nhất trên phạm vi cả nước</w:t>
      </w:r>
    </w:p>
    <w:p w14:paraId="1C11D564" w14:textId="77777777" w:rsidR="00621A9B" w:rsidRPr="00621A9B" w:rsidRDefault="00621A9B" w:rsidP="00621A9B">
      <w:pPr>
        <w:jc w:val="both"/>
        <w:rPr>
          <w:rFonts w:asciiTheme="majorHAnsi" w:hAnsiTheme="majorHAnsi" w:cstheme="majorHAnsi"/>
          <w:sz w:val="24"/>
          <w:szCs w:val="24"/>
          <w:lang w:val="en-US"/>
        </w:rPr>
      </w:pPr>
      <w:r w:rsidRPr="00621A9B">
        <w:rPr>
          <w:rFonts w:asciiTheme="majorHAnsi" w:hAnsiTheme="majorHAnsi" w:cstheme="majorHAnsi"/>
          <w:sz w:val="24"/>
          <w:szCs w:val="24"/>
          <w:lang w:val="en-US"/>
        </w:rPr>
        <w:t xml:space="preserve">                   - Dữ liệu tài nguyên rừng thu thập từ chương trình điều tra rừng 4 chu kỳ quốc gia</w:t>
      </w:r>
    </w:p>
    <w:p w14:paraId="7334100D" w14:textId="77777777" w:rsidR="00621A9B" w:rsidRPr="00621A9B" w:rsidRDefault="00621A9B" w:rsidP="00621A9B">
      <w:pPr>
        <w:jc w:val="both"/>
        <w:rPr>
          <w:rFonts w:asciiTheme="majorHAnsi" w:hAnsiTheme="majorHAnsi" w:cstheme="majorHAnsi"/>
          <w:sz w:val="24"/>
          <w:szCs w:val="24"/>
          <w:lang w:val="en-US"/>
        </w:rPr>
      </w:pPr>
      <w:r w:rsidRPr="00621A9B">
        <w:rPr>
          <w:rFonts w:asciiTheme="majorHAnsi" w:hAnsiTheme="majorHAnsi" w:cstheme="majorHAnsi"/>
          <w:sz w:val="24"/>
          <w:szCs w:val="24"/>
          <w:lang w:val="en-US"/>
        </w:rPr>
        <w:t xml:space="preserve">                   - Miêu tả chi tiết về các bộ dữ liệu hiện đã được lưu hành trong ứng dụng Chia sẻ dữ liệu tài nguyên rừng tại địa chỉ (&lt;http://maps.vnforest.gov.vn&gt;)</w:t>
      </w:r>
    </w:p>
    <w:p w14:paraId="7B0FB1B5" w14:textId="37CA8D12" w:rsidR="00621A9B" w:rsidRPr="00621A9B" w:rsidRDefault="00621A9B" w:rsidP="00621A9B">
      <w:pPr>
        <w:jc w:val="both"/>
        <w:rPr>
          <w:rFonts w:asciiTheme="majorHAnsi" w:hAnsiTheme="majorHAnsi" w:cstheme="majorHAnsi"/>
          <w:sz w:val="24"/>
          <w:szCs w:val="24"/>
          <w:lang w:val="en-US"/>
        </w:rPr>
      </w:pPr>
      <w:r w:rsidRPr="00621A9B">
        <w:rPr>
          <w:rFonts w:asciiTheme="majorHAnsi" w:hAnsiTheme="majorHAnsi" w:cstheme="majorHAnsi"/>
          <w:sz w:val="24"/>
          <w:szCs w:val="24"/>
          <w:lang w:val="en-US"/>
        </w:rPr>
        <w:t xml:space="preserve">                   1.3</w:t>
      </w:r>
      <w:r w:rsidR="00AF4496">
        <w:rPr>
          <w:rFonts w:asciiTheme="majorHAnsi" w:hAnsiTheme="majorHAnsi" w:cstheme="majorHAnsi"/>
          <w:sz w:val="24"/>
          <w:szCs w:val="24"/>
          <w:lang w:val="en-US"/>
        </w:rPr>
        <w:t>.</w:t>
      </w:r>
      <w:r w:rsidRPr="00621A9B">
        <w:rPr>
          <w:rFonts w:asciiTheme="majorHAnsi" w:hAnsiTheme="majorHAnsi" w:cstheme="majorHAnsi"/>
          <w:sz w:val="24"/>
          <w:szCs w:val="24"/>
          <w:lang w:val="en-US"/>
        </w:rPr>
        <w:t xml:space="preserve"> Phạm vi áp dụng thỏa thuận</w:t>
      </w:r>
    </w:p>
    <w:p w14:paraId="2F107F57" w14:textId="541EDA65" w:rsidR="00621A9B" w:rsidRPr="00621A9B" w:rsidRDefault="00621A9B" w:rsidP="00621A9B">
      <w:pPr>
        <w:jc w:val="both"/>
        <w:rPr>
          <w:rFonts w:asciiTheme="majorHAnsi" w:hAnsiTheme="majorHAnsi" w:cstheme="majorHAnsi"/>
          <w:sz w:val="24"/>
          <w:szCs w:val="24"/>
          <w:lang w:val="en-US"/>
        </w:rPr>
      </w:pPr>
      <w:r w:rsidRPr="00621A9B">
        <w:rPr>
          <w:rFonts w:asciiTheme="majorHAnsi" w:hAnsiTheme="majorHAnsi" w:cstheme="majorHAnsi"/>
          <w:sz w:val="24"/>
          <w:szCs w:val="24"/>
          <w:lang w:val="en-US"/>
        </w:rPr>
        <w:t xml:space="preserve">                   Thỏa thuận này sẽ áp dụng đối với các bộ dữ liệu ngành lâm nghiệp đã được bên cấp phép lưu hành cho phép mọi đối tượng, tổ chức truy cập thông qua dịch vụ đặc tính dữ liệu hoặc dịch vụ tải dữ liệu trực tuyến. Việc sử dụng các bộ dữ liệu khác của bên cấp phép đòi hỏi một thỏa thuận sử dụng dữ liệu riêng giữa BÊN CẤP PHÉP và BÊN ĐƯỢC CẤP PHÉP sử dụng dữ liệu.</w:t>
      </w:r>
    </w:p>
    <w:p w14:paraId="2A535E9A" w14:textId="266FE801" w:rsidR="00621A9B" w:rsidRPr="00AF4496" w:rsidRDefault="00AF4496" w:rsidP="00621A9B">
      <w:pPr>
        <w:jc w:val="both"/>
        <w:rPr>
          <w:rFonts w:asciiTheme="majorHAnsi" w:hAnsiTheme="majorHAnsi" w:cstheme="majorHAnsi"/>
          <w:b/>
          <w:sz w:val="24"/>
          <w:szCs w:val="24"/>
          <w:lang w:val="en-US"/>
        </w:rPr>
      </w:pPr>
      <w:r w:rsidRPr="00AF4496">
        <w:rPr>
          <w:rFonts w:asciiTheme="majorHAnsi" w:hAnsiTheme="majorHAnsi" w:cstheme="majorHAnsi"/>
          <w:b/>
          <w:sz w:val="24"/>
          <w:szCs w:val="24"/>
          <w:lang w:val="en-US"/>
        </w:rPr>
        <w:t xml:space="preserve">                   2. ĐIỀU KHOẢN THỎA THUẬN</w:t>
      </w:r>
    </w:p>
    <w:p w14:paraId="3335DABD" w14:textId="77777777" w:rsidR="00621A9B" w:rsidRPr="00621A9B" w:rsidRDefault="00621A9B" w:rsidP="00621A9B">
      <w:pPr>
        <w:jc w:val="both"/>
        <w:rPr>
          <w:rFonts w:asciiTheme="majorHAnsi" w:hAnsiTheme="majorHAnsi" w:cstheme="majorHAnsi"/>
          <w:sz w:val="24"/>
          <w:szCs w:val="24"/>
          <w:lang w:val="en-US"/>
        </w:rPr>
      </w:pPr>
      <w:r w:rsidRPr="00621A9B">
        <w:rPr>
          <w:rFonts w:asciiTheme="majorHAnsi" w:hAnsiTheme="majorHAnsi" w:cstheme="majorHAnsi"/>
          <w:sz w:val="24"/>
          <w:szCs w:val="24"/>
          <w:lang w:val="en-US"/>
        </w:rPr>
        <w:t xml:space="preserve">                   2.1. Điều khoản sử dụng dữ liệu</w:t>
      </w:r>
    </w:p>
    <w:p w14:paraId="3369BF94" w14:textId="77777777" w:rsidR="00621A9B" w:rsidRPr="00621A9B" w:rsidRDefault="00621A9B" w:rsidP="00621A9B">
      <w:pPr>
        <w:jc w:val="both"/>
        <w:rPr>
          <w:rFonts w:asciiTheme="majorHAnsi" w:hAnsiTheme="majorHAnsi" w:cstheme="majorHAnsi"/>
          <w:sz w:val="24"/>
          <w:szCs w:val="24"/>
          <w:lang w:val="en-US"/>
        </w:rPr>
      </w:pPr>
      <w:r w:rsidRPr="00621A9B">
        <w:rPr>
          <w:rFonts w:asciiTheme="majorHAnsi" w:hAnsiTheme="majorHAnsi" w:cstheme="majorHAnsi"/>
          <w:sz w:val="24"/>
          <w:szCs w:val="24"/>
          <w:lang w:val="en-US"/>
        </w:rPr>
        <w:t xml:space="preserve">                   Giấp phép sử dụng dữ liệu được cấp trên phạm vi toàn thế giới, miễn phí, không thay đổi trong việc sử dụng các dữ liệu đã có bản quyền. Ngừơi được cấp phép có thể tự do: </w:t>
      </w:r>
    </w:p>
    <w:p w14:paraId="7AE757CB" w14:textId="77777777" w:rsidR="00621A9B" w:rsidRPr="00621A9B" w:rsidRDefault="00621A9B" w:rsidP="00621A9B">
      <w:pPr>
        <w:jc w:val="both"/>
        <w:rPr>
          <w:rFonts w:asciiTheme="majorHAnsi" w:hAnsiTheme="majorHAnsi" w:cstheme="majorHAnsi"/>
          <w:sz w:val="24"/>
          <w:szCs w:val="24"/>
          <w:lang w:val="en-US"/>
        </w:rPr>
      </w:pPr>
      <w:r w:rsidRPr="00621A9B">
        <w:rPr>
          <w:rFonts w:asciiTheme="majorHAnsi" w:hAnsiTheme="majorHAnsi" w:cstheme="majorHAnsi"/>
          <w:sz w:val="24"/>
          <w:szCs w:val="24"/>
          <w:lang w:val="en-US"/>
        </w:rPr>
        <w:t xml:space="preserve">                   - Sao chép, phân phát, xuất bản các dữ liệu đã có bản quyền</w:t>
      </w:r>
    </w:p>
    <w:p w14:paraId="18200E72" w14:textId="77777777" w:rsidR="00621A9B" w:rsidRPr="00621A9B" w:rsidRDefault="00621A9B" w:rsidP="00621A9B">
      <w:pPr>
        <w:jc w:val="both"/>
        <w:rPr>
          <w:rFonts w:asciiTheme="majorHAnsi" w:hAnsiTheme="majorHAnsi" w:cstheme="majorHAnsi"/>
          <w:sz w:val="24"/>
          <w:szCs w:val="24"/>
          <w:lang w:val="en-US"/>
        </w:rPr>
      </w:pPr>
      <w:r w:rsidRPr="00621A9B">
        <w:rPr>
          <w:rFonts w:asciiTheme="majorHAnsi" w:hAnsiTheme="majorHAnsi" w:cstheme="majorHAnsi"/>
          <w:sz w:val="24"/>
          <w:szCs w:val="24"/>
          <w:lang w:val="en-US"/>
        </w:rPr>
        <w:t xml:space="preserve">                   - Điều chỉnh, sửa chữa các dữ liệu đã có bản quyền</w:t>
      </w:r>
    </w:p>
    <w:p w14:paraId="20D6DD18" w14:textId="7092ADEC" w:rsidR="00621A9B" w:rsidRPr="00621A9B" w:rsidRDefault="00621A9B" w:rsidP="00621A9B">
      <w:pPr>
        <w:jc w:val="both"/>
        <w:rPr>
          <w:rFonts w:asciiTheme="majorHAnsi" w:hAnsiTheme="majorHAnsi" w:cstheme="majorHAnsi"/>
          <w:sz w:val="24"/>
          <w:szCs w:val="24"/>
          <w:lang w:val="en-US"/>
        </w:rPr>
      </w:pPr>
      <w:r w:rsidRPr="00621A9B">
        <w:rPr>
          <w:rFonts w:asciiTheme="majorHAnsi" w:hAnsiTheme="majorHAnsi" w:cstheme="majorHAnsi"/>
          <w:sz w:val="24"/>
          <w:szCs w:val="24"/>
          <w:lang w:val="en-US"/>
        </w:rPr>
        <w:lastRenderedPageBreak/>
        <w:t xml:space="preserve">                   - Sử dụng các dữ liệu đã có bản quyền phục vụ mục đích phi thương mại, hoặc được phép sử dụng phục vụ các mục đích thương mại khi đã thêm giá trị gia tăng cho các dữ liệu gốc</w:t>
      </w:r>
    </w:p>
    <w:p w14:paraId="6DECA59A" w14:textId="77777777" w:rsidR="00621A9B" w:rsidRPr="00621A9B" w:rsidRDefault="00621A9B" w:rsidP="00621A9B">
      <w:pPr>
        <w:jc w:val="both"/>
        <w:rPr>
          <w:rFonts w:asciiTheme="majorHAnsi" w:hAnsiTheme="majorHAnsi" w:cstheme="majorHAnsi"/>
          <w:sz w:val="24"/>
          <w:szCs w:val="24"/>
          <w:lang w:val="en-US"/>
        </w:rPr>
      </w:pPr>
      <w:r w:rsidRPr="00621A9B">
        <w:rPr>
          <w:rFonts w:asciiTheme="majorHAnsi" w:hAnsiTheme="majorHAnsi" w:cstheme="majorHAnsi"/>
          <w:sz w:val="24"/>
          <w:szCs w:val="24"/>
          <w:lang w:val="en-US"/>
        </w:rPr>
        <w:t xml:space="preserve">                   - Sử dụng các dữ liệu đã có bản quyền như là một phần của các ứng dụng hay dịch vụ  </w:t>
      </w:r>
    </w:p>
    <w:p w14:paraId="6F463142" w14:textId="77777777" w:rsidR="00621A9B" w:rsidRPr="00621A9B" w:rsidRDefault="00621A9B" w:rsidP="00621A9B">
      <w:pPr>
        <w:jc w:val="both"/>
        <w:rPr>
          <w:rFonts w:asciiTheme="majorHAnsi" w:hAnsiTheme="majorHAnsi" w:cstheme="majorHAnsi"/>
          <w:sz w:val="24"/>
          <w:szCs w:val="24"/>
          <w:lang w:val="en-US"/>
        </w:rPr>
      </w:pPr>
      <w:r w:rsidRPr="00621A9B">
        <w:rPr>
          <w:rFonts w:asciiTheme="majorHAnsi" w:hAnsiTheme="majorHAnsi" w:cstheme="majorHAnsi"/>
          <w:sz w:val="24"/>
          <w:szCs w:val="24"/>
          <w:lang w:val="en-US"/>
        </w:rPr>
        <w:t xml:space="preserve">                   2.2. Nghĩa vụ và trách nhiệm của bên được cấp phép sử dụng dữ liệu</w:t>
      </w:r>
    </w:p>
    <w:p w14:paraId="179FE239" w14:textId="77777777" w:rsidR="00621A9B" w:rsidRPr="00621A9B" w:rsidRDefault="00621A9B" w:rsidP="00621A9B">
      <w:pPr>
        <w:jc w:val="both"/>
        <w:rPr>
          <w:rFonts w:asciiTheme="majorHAnsi" w:hAnsiTheme="majorHAnsi" w:cstheme="majorHAnsi"/>
          <w:sz w:val="24"/>
          <w:szCs w:val="24"/>
          <w:lang w:val="en-US"/>
        </w:rPr>
      </w:pPr>
      <w:r w:rsidRPr="00621A9B">
        <w:rPr>
          <w:rFonts w:asciiTheme="majorHAnsi" w:hAnsiTheme="majorHAnsi" w:cstheme="majorHAnsi"/>
          <w:sz w:val="24"/>
          <w:szCs w:val="24"/>
          <w:lang w:val="en-US"/>
        </w:rPr>
        <w:t xml:space="preserve">                   Khi phân phát dữ liệu đã có bản quyền hoặc khi sử dụng các dữ liệu này như một phần của ứng dụng hay dịch vụ, BÊN ĐƯỢC CẤP PHÉP sử dụng cần phải:</w:t>
      </w:r>
    </w:p>
    <w:p w14:paraId="6BB65914" w14:textId="5EBB494A" w:rsidR="00621A9B" w:rsidRPr="00621A9B" w:rsidRDefault="00621A9B" w:rsidP="00621A9B">
      <w:pPr>
        <w:jc w:val="both"/>
        <w:rPr>
          <w:rFonts w:asciiTheme="majorHAnsi" w:hAnsiTheme="majorHAnsi" w:cstheme="majorHAnsi"/>
          <w:sz w:val="24"/>
          <w:szCs w:val="24"/>
          <w:lang w:val="en-US"/>
        </w:rPr>
      </w:pPr>
      <w:r w:rsidRPr="00621A9B">
        <w:rPr>
          <w:rFonts w:asciiTheme="majorHAnsi" w:hAnsiTheme="majorHAnsi" w:cstheme="majorHAnsi"/>
          <w:sz w:val="24"/>
          <w:szCs w:val="24"/>
          <w:lang w:val="en-US"/>
        </w:rPr>
        <w:t xml:space="preserve">                   - Nêu cụ thể tên của BÊN CẤP PHÉP dữ liệu, tên của bộ dữ liệu đã có bản quyền hoặc thời gian mà bộ dữ liệu đã được trích xuất (ví dụ: TCLN, Dữ liệu ĐTKKR, 2/4/2015)</w:t>
      </w:r>
    </w:p>
    <w:p w14:paraId="4D845332" w14:textId="77777777" w:rsidR="00621A9B" w:rsidRPr="00621A9B" w:rsidRDefault="00621A9B" w:rsidP="00621A9B">
      <w:pPr>
        <w:jc w:val="both"/>
        <w:rPr>
          <w:rFonts w:asciiTheme="majorHAnsi" w:hAnsiTheme="majorHAnsi" w:cstheme="majorHAnsi"/>
          <w:sz w:val="24"/>
          <w:szCs w:val="24"/>
          <w:lang w:val="en-US"/>
        </w:rPr>
      </w:pPr>
      <w:r w:rsidRPr="00621A9B">
        <w:rPr>
          <w:rFonts w:asciiTheme="majorHAnsi" w:hAnsiTheme="majorHAnsi" w:cstheme="majorHAnsi"/>
          <w:sz w:val="24"/>
          <w:szCs w:val="24"/>
          <w:lang w:val="en-US"/>
        </w:rPr>
        <w:t xml:space="preserve">                   - Xuất trình giấp phép sử dụng đã được cấp, hay đường link để truy cập giấp phép sử dụng dữ liệu</w:t>
      </w:r>
    </w:p>
    <w:p w14:paraId="6878739D" w14:textId="51F792A5" w:rsidR="00621A9B" w:rsidRPr="00621A9B" w:rsidRDefault="00621A9B" w:rsidP="00621A9B">
      <w:pPr>
        <w:jc w:val="both"/>
        <w:rPr>
          <w:rFonts w:asciiTheme="majorHAnsi" w:hAnsiTheme="majorHAnsi" w:cstheme="majorHAnsi"/>
          <w:sz w:val="24"/>
          <w:szCs w:val="24"/>
          <w:lang w:val="en-US"/>
        </w:rPr>
      </w:pPr>
      <w:r w:rsidRPr="00621A9B">
        <w:rPr>
          <w:rFonts w:asciiTheme="majorHAnsi" w:hAnsiTheme="majorHAnsi" w:cstheme="majorHAnsi"/>
          <w:sz w:val="24"/>
          <w:szCs w:val="24"/>
          <w:lang w:val="en-US"/>
        </w:rPr>
        <w:t xml:space="preserve">                   - Yêu cầu BÊN ĐƯỢC CẤP PHÉP DỮ LIỆU phải phải đưa ra các thông tin và tham chiếu về việc cấp phép sử dụng dữ liệu theo đúng thảo thuận về quyền sử dụng dữ liệu khi cấp quyền cho bên thứ 3 sử dụng dữ liệu, hay sao chép dữ liệu phục vụ cho các dịch vụ hay các sản phẩm khác về dữ liệu.</w:t>
      </w:r>
    </w:p>
    <w:p w14:paraId="6FF82EB1" w14:textId="77777777" w:rsidR="00621A9B" w:rsidRPr="00621A9B" w:rsidRDefault="00621A9B" w:rsidP="00621A9B">
      <w:pPr>
        <w:jc w:val="both"/>
        <w:rPr>
          <w:rFonts w:asciiTheme="majorHAnsi" w:hAnsiTheme="majorHAnsi" w:cstheme="majorHAnsi"/>
          <w:sz w:val="24"/>
          <w:szCs w:val="24"/>
          <w:lang w:val="en-US"/>
        </w:rPr>
      </w:pPr>
      <w:r w:rsidRPr="00621A9B">
        <w:rPr>
          <w:rFonts w:asciiTheme="majorHAnsi" w:hAnsiTheme="majorHAnsi" w:cstheme="majorHAnsi"/>
          <w:sz w:val="24"/>
          <w:szCs w:val="24"/>
          <w:lang w:val="en-US"/>
        </w:rPr>
        <w:t xml:space="preserve">                   - Nếu phục vụ cho mục đích dịch vụ hay tạo dựng các sản phẩm dữ liệu thì người được cấp phép có thể bỏ thông tin liên quan đến đơn vị cấp phép nếu được bên cấp phép đề nghị.</w:t>
      </w:r>
    </w:p>
    <w:p w14:paraId="1F242248" w14:textId="77777777" w:rsidR="00621A9B" w:rsidRPr="00621A9B" w:rsidRDefault="00621A9B" w:rsidP="00AF4496">
      <w:pPr>
        <w:ind w:firstLine="720"/>
        <w:jc w:val="both"/>
        <w:rPr>
          <w:rFonts w:asciiTheme="majorHAnsi" w:hAnsiTheme="majorHAnsi" w:cstheme="majorHAnsi"/>
          <w:sz w:val="24"/>
          <w:szCs w:val="24"/>
          <w:lang w:val="en-US"/>
        </w:rPr>
      </w:pPr>
      <w:r w:rsidRPr="00621A9B">
        <w:rPr>
          <w:rFonts w:asciiTheme="majorHAnsi" w:hAnsiTheme="majorHAnsi" w:cstheme="majorHAnsi"/>
          <w:sz w:val="24"/>
          <w:szCs w:val="24"/>
          <w:lang w:val="en-US"/>
        </w:rPr>
        <w:t>Việc kê khai thông tin của bên cấp phép phải đầy đủ, bài bản sao cho có thể tương thích, áp dụng được với các thiết bị của bên sử dụng dịch vụ và phân phối dữ liệu.</w:t>
      </w:r>
    </w:p>
    <w:p w14:paraId="4843DFE0" w14:textId="77777777" w:rsidR="00621A9B" w:rsidRPr="00621A9B" w:rsidRDefault="00621A9B" w:rsidP="00AF4496">
      <w:pPr>
        <w:ind w:firstLine="720"/>
        <w:jc w:val="both"/>
        <w:rPr>
          <w:rFonts w:asciiTheme="majorHAnsi" w:hAnsiTheme="majorHAnsi" w:cstheme="majorHAnsi"/>
          <w:sz w:val="24"/>
          <w:szCs w:val="24"/>
          <w:lang w:val="en-US"/>
        </w:rPr>
      </w:pPr>
      <w:r w:rsidRPr="00621A9B">
        <w:rPr>
          <w:rFonts w:asciiTheme="majorHAnsi" w:hAnsiTheme="majorHAnsi" w:cstheme="majorHAnsi"/>
          <w:sz w:val="24"/>
          <w:szCs w:val="24"/>
          <w:lang w:val="en-US"/>
        </w:rPr>
        <w:t>Dựa trên thảo thuận về sử dụng dữ liệu, BÊN ĐƯỢC CẤP PHÉP sử dụng dữ liệu không cần phải diễn giải, yêu cầu bên cấp phép hỗ trợ trong việc giới thiệu dịch vụ hay sản phẩm của mình khi sử dụng những DỮ LIỆU ĐÃ CÓ BẢN QUYỀN</w:t>
      </w:r>
    </w:p>
    <w:p w14:paraId="176AF50B" w14:textId="77777777" w:rsidR="00621A9B" w:rsidRPr="00621A9B" w:rsidRDefault="00621A9B" w:rsidP="00621A9B">
      <w:pPr>
        <w:jc w:val="both"/>
        <w:rPr>
          <w:rFonts w:asciiTheme="majorHAnsi" w:hAnsiTheme="majorHAnsi" w:cstheme="majorHAnsi"/>
          <w:sz w:val="24"/>
          <w:szCs w:val="24"/>
          <w:lang w:val="en-US"/>
        </w:rPr>
      </w:pPr>
      <w:r w:rsidRPr="00621A9B">
        <w:rPr>
          <w:rFonts w:asciiTheme="majorHAnsi" w:hAnsiTheme="majorHAnsi" w:cstheme="majorHAnsi"/>
          <w:sz w:val="24"/>
          <w:szCs w:val="24"/>
          <w:lang w:val="en-US"/>
        </w:rPr>
        <w:t xml:space="preserve">                   2.3. Nghĩa vụ và trách nhiệm của bên cấp phép</w:t>
      </w:r>
    </w:p>
    <w:p w14:paraId="39D8F26B" w14:textId="77777777" w:rsidR="00621A9B" w:rsidRPr="00621A9B" w:rsidRDefault="00621A9B" w:rsidP="00621A9B">
      <w:pPr>
        <w:jc w:val="both"/>
        <w:rPr>
          <w:rFonts w:asciiTheme="majorHAnsi" w:hAnsiTheme="majorHAnsi" w:cstheme="majorHAnsi"/>
          <w:sz w:val="24"/>
          <w:szCs w:val="24"/>
          <w:lang w:val="en-US"/>
        </w:rPr>
      </w:pPr>
      <w:r w:rsidRPr="00621A9B">
        <w:rPr>
          <w:rFonts w:asciiTheme="majorHAnsi" w:hAnsiTheme="majorHAnsi" w:cstheme="majorHAnsi"/>
          <w:sz w:val="24"/>
          <w:szCs w:val="24"/>
          <w:lang w:val="en-US"/>
        </w:rPr>
        <w:t xml:space="preserve">                   BÊN CẤP PHÉP chịu trách nhiệm đảm bảo bên cấp phép có quyền cấp phép sử dụng dữ liệu cho bên sử dụng nằm trong phạm vi của thỏa thuận Quyền sử dụng dữ liệu này.</w:t>
      </w:r>
    </w:p>
    <w:p w14:paraId="52D8B7BB" w14:textId="77777777" w:rsidR="00621A9B" w:rsidRPr="00621A9B" w:rsidRDefault="00621A9B" w:rsidP="00621A9B">
      <w:pPr>
        <w:jc w:val="both"/>
        <w:rPr>
          <w:rFonts w:asciiTheme="majorHAnsi" w:hAnsiTheme="majorHAnsi" w:cstheme="majorHAnsi"/>
          <w:sz w:val="24"/>
          <w:szCs w:val="24"/>
          <w:lang w:val="en-US"/>
        </w:rPr>
      </w:pPr>
      <w:r w:rsidRPr="00621A9B">
        <w:rPr>
          <w:rFonts w:asciiTheme="majorHAnsi" w:hAnsiTheme="majorHAnsi" w:cstheme="majorHAnsi"/>
          <w:sz w:val="24"/>
          <w:szCs w:val="24"/>
          <w:lang w:val="en-US"/>
        </w:rPr>
        <w:t>DỮ LIỆU CÓ BẢN QUYỀN được cấp cho bên ĐƯỢC CẤP PHÉP sử dụng dữ liệu và bên CẤP PHÉP DỮ LIỆU sẽ:</w:t>
      </w:r>
    </w:p>
    <w:p w14:paraId="5F0D5800" w14:textId="688BA5FE" w:rsidR="00621A9B" w:rsidRPr="00621A9B" w:rsidRDefault="00621A9B" w:rsidP="00621A9B">
      <w:pPr>
        <w:jc w:val="both"/>
        <w:rPr>
          <w:rFonts w:asciiTheme="majorHAnsi" w:hAnsiTheme="majorHAnsi" w:cstheme="majorHAnsi"/>
          <w:sz w:val="24"/>
          <w:szCs w:val="24"/>
          <w:lang w:val="en-US"/>
        </w:rPr>
      </w:pPr>
      <w:r w:rsidRPr="00621A9B">
        <w:rPr>
          <w:rFonts w:asciiTheme="majorHAnsi" w:hAnsiTheme="majorHAnsi" w:cstheme="majorHAnsi"/>
          <w:sz w:val="24"/>
          <w:szCs w:val="24"/>
          <w:lang w:val="en-US"/>
        </w:rPr>
        <w:t xml:space="preserve">                   - Không chịu trách nhiệm về các lỗi có thể có trong bộ dữ liệu đã có bản quyền và cũng không được phép đảm bảo rằng dữ liệu cung cấp là hoàn toàn chính xác và được cập nhật đến thời điểm hiện tại. Bên cấp phép không chịu trách nhiệm cho việc dữ liệu bị hủy hoại (hỏng) do quá trình sử dụng gây ra. </w:t>
      </w:r>
    </w:p>
    <w:p w14:paraId="1DF5D464" w14:textId="77777777" w:rsidR="00621A9B" w:rsidRPr="00621A9B" w:rsidRDefault="00621A9B" w:rsidP="00621A9B">
      <w:pPr>
        <w:jc w:val="both"/>
        <w:rPr>
          <w:rFonts w:asciiTheme="majorHAnsi" w:hAnsiTheme="majorHAnsi" w:cstheme="majorHAnsi"/>
          <w:sz w:val="24"/>
          <w:szCs w:val="24"/>
          <w:lang w:val="en-US"/>
        </w:rPr>
      </w:pPr>
      <w:r w:rsidRPr="00621A9B">
        <w:rPr>
          <w:rFonts w:asciiTheme="majorHAnsi" w:hAnsiTheme="majorHAnsi" w:cstheme="majorHAnsi"/>
          <w:sz w:val="24"/>
          <w:szCs w:val="24"/>
          <w:lang w:val="en-US"/>
        </w:rPr>
        <w:t xml:space="preserve">                   - Không chịu trách nhiệm trong việc tiếp tục duy tu, cập nhật thường xuyên dữ liệu đã có bản quyền cũng như không có nghĩa vụ thông báo về sự gián đoạn hay ngừng cung cấp   DỮ LIỆU CÓ BẢN QUYỀN. BÊN CẤP PHÉP không có trách nhiệm đối với mọi chi phí gián tiếp hay trực tiếp có thể xảy ra liên quan đến sự gián đoạn việc cung cấp CÁC DỮ LIỆU CÓ BẢN QUYỀN.  </w:t>
      </w:r>
    </w:p>
    <w:p w14:paraId="3F8519F7" w14:textId="77777777" w:rsidR="00621A9B" w:rsidRPr="00621A9B" w:rsidRDefault="00621A9B" w:rsidP="00621A9B">
      <w:pPr>
        <w:jc w:val="both"/>
        <w:rPr>
          <w:rFonts w:asciiTheme="majorHAnsi" w:hAnsiTheme="majorHAnsi" w:cstheme="majorHAnsi"/>
          <w:sz w:val="24"/>
          <w:szCs w:val="24"/>
          <w:lang w:val="en-US"/>
        </w:rPr>
      </w:pPr>
      <w:r w:rsidRPr="00621A9B">
        <w:rPr>
          <w:rFonts w:asciiTheme="majorHAnsi" w:hAnsiTheme="majorHAnsi" w:cstheme="majorHAnsi"/>
          <w:sz w:val="24"/>
          <w:szCs w:val="24"/>
          <w:lang w:val="en-US"/>
        </w:rPr>
        <w:lastRenderedPageBreak/>
        <w:t xml:space="preserve">                   2.4. Áp dụng</w:t>
      </w:r>
    </w:p>
    <w:p w14:paraId="2D319AA5" w14:textId="77777777" w:rsidR="00621A9B" w:rsidRPr="00621A9B" w:rsidRDefault="00621A9B" w:rsidP="00621A9B">
      <w:pPr>
        <w:jc w:val="both"/>
        <w:rPr>
          <w:rFonts w:asciiTheme="majorHAnsi" w:hAnsiTheme="majorHAnsi" w:cstheme="majorHAnsi"/>
          <w:sz w:val="24"/>
          <w:szCs w:val="24"/>
          <w:lang w:val="en-US"/>
        </w:rPr>
      </w:pPr>
      <w:r w:rsidRPr="00621A9B">
        <w:rPr>
          <w:rFonts w:asciiTheme="majorHAnsi" w:hAnsiTheme="majorHAnsi" w:cstheme="majorHAnsi"/>
          <w:sz w:val="24"/>
          <w:szCs w:val="24"/>
          <w:lang w:val="en-US"/>
        </w:rPr>
        <w:t xml:space="preserve">Việc áp dụng thỏa thuận sử dụng dữ liệu nêu trên tuân thủ theo các quy định của luật pháp Việt Nam. </w:t>
      </w:r>
    </w:p>
    <w:p w14:paraId="0819CB71" w14:textId="77777777" w:rsidR="00621A9B" w:rsidRPr="00621A9B" w:rsidRDefault="00621A9B" w:rsidP="00621A9B">
      <w:pPr>
        <w:jc w:val="both"/>
        <w:rPr>
          <w:rFonts w:asciiTheme="majorHAnsi" w:hAnsiTheme="majorHAnsi" w:cstheme="majorHAnsi"/>
          <w:sz w:val="24"/>
          <w:szCs w:val="24"/>
          <w:lang w:val="en-US"/>
        </w:rPr>
      </w:pPr>
      <w:r w:rsidRPr="00621A9B">
        <w:rPr>
          <w:rFonts w:asciiTheme="majorHAnsi" w:hAnsiTheme="majorHAnsi" w:cstheme="majorHAnsi"/>
          <w:sz w:val="24"/>
          <w:szCs w:val="24"/>
          <w:lang w:val="en-US"/>
        </w:rPr>
        <w:t xml:space="preserve">                   2.5. Điều chỉnh các điều khoản trong thỏa thuận</w:t>
      </w:r>
    </w:p>
    <w:p w14:paraId="6F04A4AC" w14:textId="36C58D14" w:rsidR="00621A9B" w:rsidRPr="00621A9B" w:rsidRDefault="00621A9B" w:rsidP="00621A9B">
      <w:pPr>
        <w:jc w:val="both"/>
        <w:rPr>
          <w:rFonts w:asciiTheme="majorHAnsi" w:hAnsiTheme="majorHAnsi" w:cstheme="majorHAnsi"/>
          <w:b/>
          <w:sz w:val="24"/>
          <w:szCs w:val="24"/>
          <w:lang w:val="en-US"/>
        </w:rPr>
      </w:pPr>
      <w:r w:rsidRPr="00621A9B">
        <w:rPr>
          <w:rFonts w:asciiTheme="majorHAnsi" w:hAnsiTheme="majorHAnsi" w:cstheme="majorHAnsi"/>
          <w:sz w:val="24"/>
          <w:szCs w:val="24"/>
          <w:lang w:val="en-US"/>
        </w:rPr>
        <w:t>BÊN CẤP PHÉP có thể thay đổi các điều khoản bất cứ khi nào áp dụng đối với dữ liệu đã được cấp phép hoặc quyết định áp dụng các điều khoản khác đối với các bộ dữ liệu. Tuy nhiên, kể cả khi có sự thay đổi về điều khoản cấp phép mới thì những điều khoản ràng buộc tr</w:t>
      </w:r>
      <w:r w:rsidRPr="00621A9B">
        <w:rPr>
          <w:rFonts w:asciiTheme="majorHAnsi" w:hAnsiTheme="majorHAnsi" w:cstheme="majorHAnsi"/>
          <w:b/>
          <w:sz w:val="24"/>
          <w:szCs w:val="24"/>
          <w:lang w:val="en-US"/>
        </w:rPr>
        <w:t>ước đó với những dữ liệu đã tải vẫn có giá trị.</w:t>
      </w:r>
    </w:p>
    <w:sectPr w:rsidR="00621A9B" w:rsidRPr="00621A9B">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90" w:author="Dong Nguyen" w:date="2018-10-23T09:14:00Z" w:initials="H">
    <w:p w14:paraId="69A30619" w14:textId="77777777" w:rsidR="003E2445" w:rsidRPr="00121BC2" w:rsidRDefault="003E2445">
      <w:pPr>
        <w:pStyle w:val="CommentText"/>
        <w:rPr>
          <w:lang w:val="en-US"/>
        </w:rPr>
      </w:pPr>
      <w:r>
        <w:rPr>
          <w:rStyle w:val="CommentReference"/>
        </w:rPr>
        <w:annotationRef/>
      </w:r>
      <w:r>
        <w:rPr>
          <w:lang w:val="en-US"/>
        </w:rPr>
        <w:t>Cần có những ví dụ chi tiết?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9A3061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A30619" w16cid:durableId="1F7AB7B8"/>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AB171E" w14:textId="77777777" w:rsidR="004B7D61" w:rsidRDefault="004B7D61" w:rsidP="00B159C4">
      <w:pPr>
        <w:spacing w:after="0" w:line="240" w:lineRule="auto"/>
      </w:pPr>
      <w:r>
        <w:separator/>
      </w:r>
    </w:p>
  </w:endnote>
  <w:endnote w:type="continuationSeparator" w:id="0">
    <w:p w14:paraId="7979816D" w14:textId="77777777" w:rsidR="004B7D61" w:rsidRDefault="004B7D61" w:rsidP="00B159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rbel">
    <w:panose1 w:val="020B0503020204020204"/>
    <w:charset w:val="00"/>
    <w:family w:val="swiss"/>
    <w:pitch w:val="variable"/>
    <w:sig w:usb0="A00002EF" w:usb1="4000A44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mn-ea">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2162889"/>
      <w:docPartObj>
        <w:docPartGallery w:val="Page Numbers (Bottom of Page)"/>
        <w:docPartUnique/>
      </w:docPartObj>
    </w:sdtPr>
    <w:sdtEndPr/>
    <w:sdtContent>
      <w:p w14:paraId="3E7D3691" w14:textId="77777777" w:rsidR="003E2445" w:rsidRDefault="003E2445">
        <w:pPr>
          <w:pStyle w:val="Footer"/>
        </w:pPr>
        <w:r>
          <w:fldChar w:fldCharType="begin"/>
        </w:r>
        <w:r>
          <w:instrText xml:space="preserve"> PAGE   \* MERGEFORMAT </w:instrText>
        </w:r>
        <w:r>
          <w:fldChar w:fldCharType="separate"/>
        </w:r>
        <w:r w:rsidR="00024EA1">
          <w:rPr>
            <w:noProof/>
          </w:rPr>
          <w:t>22</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C903B2" w14:textId="77777777" w:rsidR="004B7D61" w:rsidRDefault="004B7D61" w:rsidP="00B159C4">
      <w:pPr>
        <w:spacing w:after="0" w:line="240" w:lineRule="auto"/>
      </w:pPr>
      <w:r>
        <w:separator/>
      </w:r>
    </w:p>
  </w:footnote>
  <w:footnote w:type="continuationSeparator" w:id="0">
    <w:p w14:paraId="686A2F88" w14:textId="77777777" w:rsidR="004B7D61" w:rsidRDefault="004B7D61" w:rsidP="00B159C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9F33FE9"/>
    <w:multiLevelType w:val="hybridMultilevel"/>
    <w:tmpl w:val="3EB8A38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29FF4EBA"/>
    <w:multiLevelType w:val="hybridMultilevel"/>
    <w:tmpl w:val="15723560"/>
    <w:lvl w:ilvl="0" w:tplc="61161488">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 w15:restartNumberingAfterBreak="0">
    <w:nsid w:val="302B0FBD"/>
    <w:multiLevelType w:val="hybridMultilevel"/>
    <w:tmpl w:val="88965F2E"/>
    <w:lvl w:ilvl="0" w:tplc="56D240E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877667B"/>
    <w:multiLevelType w:val="hybridMultilevel"/>
    <w:tmpl w:val="9D2C21E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388216EF"/>
    <w:multiLevelType w:val="multilevel"/>
    <w:tmpl w:val="FF224FA2"/>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3CE26AA4"/>
    <w:multiLevelType w:val="hybridMultilevel"/>
    <w:tmpl w:val="C29A27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549116E0"/>
    <w:multiLevelType w:val="hybridMultilevel"/>
    <w:tmpl w:val="7F88013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63F33472"/>
    <w:multiLevelType w:val="hybridMultilevel"/>
    <w:tmpl w:val="CF2A0D1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72DD6921"/>
    <w:multiLevelType w:val="hybridMultilevel"/>
    <w:tmpl w:val="B77699C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7"/>
  </w:num>
  <w:num w:numId="2">
    <w:abstractNumId w:val="4"/>
  </w:num>
  <w:num w:numId="3">
    <w:abstractNumId w:val="1"/>
  </w:num>
  <w:num w:numId="4">
    <w:abstractNumId w:val="6"/>
  </w:num>
  <w:num w:numId="5">
    <w:abstractNumId w:val="2"/>
  </w:num>
  <w:num w:numId="6">
    <w:abstractNumId w:val="3"/>
  </w:num>
  <w:num w:numId="7">
    <w:abstractNumId w:val="8"/>
  </w:num>
  <w:num w:numId="8">
    <w:abstractNumId w:val="0"/>
  </w:num>
  <w:num w:numId="9">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Windows User">
    <w15:presenceInfo w15:providerId="None" w15:userId="Windows User"/>
  </w15:person>
  <w15:person w15:author="Dong Nguyen">
    <w15:presenceInfo w15:providerId="None" w15:userId="Dong Nguy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1B1E"/>
    <w:rsid w:val="00000123"/>
    <w:rsid w:val="00000240"/>
    <w:rsid w:val="0000047D"/>
    <w:rsid w:val="00000BEB"/>
    <w:rsid w:val="0000161E"/>
    <w:rsid w:val="00001EA4"/>
    <w:rsid w:val="00002294"/>
    <w:rsid w:val="00002671"/>
    <w:rsid w:val="00002E06"/>
    <w:rsid w:val="0000316D"/>
    <w:rsid w:val="00003FFA"/>
    <w:rsid w:val="00005D9C"/>
    <w:rsid w:val="00007756"/>
    <w:rsid w:val="00010850"/>
    <w:rsid w:val="00010D24"/>
    <w:rsid w:val="00011616"/>
    <w:rsid w:val="00011DAA"/>
    <w:rsid w:val="00012B4F"/>
    <w:rsid w:val="000130F2"/>
    <w:rsid w:val="000139B4"/>
    <w:rsid w:val="00015C58"/>
    <w:rsid w:val="000161CA"/>
    <w:rsid w:val="0001681E"/>
    <w:rsid w:val="00021A41"/>
    <w:rsid w:val="00021AE4"/>
    <w:rsid w:val="000221CF"/>
    <w:rsid w:val="00022481"/>
    <w:rsid w:val="00022C82"/>
    <w:rsid w:val="00024EA1"/>
    <w:rsid w:val="00024FC6"/>
    <w:rsid w:val="00025BEF"/>
    <w:rsid w:val="000266B0"/>
    <w:rsid w:val="000267CA"/>
    <w:rsid w:val="000275DB"/>
    <w:rsid w:val="0002762B"/>
    <w:rsid w:val="00027F10"/>
    <w:rsid w:val="000303E1"/>
    <w:rsid w:val="00030A31"/>
    <w:rsid w:val="00031423"/>
    <w:rsid w:val="000321FC"/>
    <w:rsid w:val="0003313F"/>
    <w:rsid w:val="00033B1A"/>
    <w:rsid w:val="000354A6"/>
    <w:rsid w:val="00037A4E"/>
    <w:rsid w:val="000409D6"/>
    <w:rsid w:val="00041997"/>
    <w:rsid w:val="000426A2"/>
    <w:rsid w:val="0004299D"/>
    <w:rsid w:val="00042B9B"/>
    <w:rsid w:val="00042FE4"/>
    <w:rsid w:val="00044F48"/>
    <w:rsid w:val="00045774"/>
    <w:rsid w:val="00046361"/>
    <w:rsid w:val="00046C63"/>
    <w:rsid w:val="00047677"/>
    <w:rsid w:val="00047970"/>
    <w:rsid w:val="00047A88"/>
    <w:rsid w:val="00050418"/>
    <w:rsid w:val="00050742"/>
    <w:rsid w:val="00051556"/>
    <w:rsid w:val="0005162E"/>
    <w:rsid w:val="00051B30"/>
    <w:rsid w:val="00052C4F"/>
    <w:rsid w:val="0005601B"/>
    <w:rsid w:val="000565BE"/>
    <w:rsid w:val="00056D4B"/>
    <w:rsid w:val="00057ADE"/>
    <w:rsid w:val="00060690"/>
    <w:rsid w:val="00060839"/>
    <w:rsid w:val="00060FA3"/>
    <w:rsid w:val="00063389"/>
    <w:rsid w:val="000637A7"/>
    <w:rsid w:val="00063949"/>
    <w:rsid w:val="00063E57"/>
    <w:rsid w:val="000654CE"/>
    <w:rsid w:val="00066ED5"/>
    <w:rsid w:val="00066F24"/>
    <w:rsid w:val="00071845"/>
    <w:rsid w:val="000725E8"/>
    <w:rsid w:val="00074037"/>
    <w:rsid w:val="00074FC6"/>
    <w:rsid w:val="000754FB"/>
    <w:rsid w:val="00076CF5"/>
    <w:rsid w:val="00076F7F"/>
    <w:rsid w:val="00076FB3"/>
    <w:rsid w:val="00082C19"/>
    <w:rsid w:val="00082CEC"/>
    <w:rsid w:val="00083323"/>
    <w:rsid w:val="000851D4"/>
    <w:rsid w:val="00085B1B"/>
    <w:rsid w:val="00086108"/>
    <w:rsid w:val="000874CF"/>
    <w:rsid w:val="0009035C"/>
    <w:rsid w:val="00090C66"/>
    <w:rsid w:val="000915BE"/>
    <w:rsid w:val="00092353"/>
    <w:rsid w:val="00092BBB"/>
    <w:rsid w:val="00093B17"/>
    <w:rsid w:val="00093BDC"/>
    <w:rsid w:val="000940C6"/>
    <w:rsid w:val="00094A9F"/>
    <w:rsid w:val="00094D7D"/>
    <w:rsid w:val="000960BA"/>
    <w:rsid w:val="0009646A"/>
    <w:rsid w:val="00096836"/>
    <w:rsid w:val="00096FC2"/>
    <w:rsid w:val="00097669"/>
    <w:rsid w:val="000A02DD"/>
    <w:rsid w:val="000A22CB"/>
    <w:rsid w:val="000A264A"/>
    <w:rsid w:val="000A38AE"/>
    <w:rsid w:val="000A3C25"/>
    <w:rsid w:val="000A3E9B"/>
    <w:rsid w:val="000A3F58"/>
    <w:rsid w:val="000A4B8F"/>
    <w:rsid w:val="000A602A"/>
    <w:rsid w:val="000A6EFF"/>
    <w:rsid w:val="000A72E2"/>
    <w:rsid w:val="000B063B"/>
    <w:rsid w:val="000B24EA"/>
    <w:rsid w:val="000B41C2"/>
    <w:rsid w:val="000B472C"/>
    <w:rsid w:val="000B5172"/>
    <w:rsid w:val="000B5291"/>
    <w:rsid w:val="000B59C8"/>
    <w:rsid w:val="000B7CCC"/>
    <w:rsid w:val="000B7E3E"/>
    <w:rsid w:val="000C044D"/>
    <w:rsid w:val="000C2427"/>
    <w:rsid w:val="000C4170"/>
    <w:rsid w:val="000C4F40"/>
    <w:rsid w:val="000C5A64"/>
    <w:rsid w:val="000C6190"/>
    <w:rsid w:val="000C6285"/>
    <w:rsid w:val="000C6578"/>
    <w:rsid w:val="000D117B"/>
    <w:rsid w:val="000D1A16"/>
    <w:rsid w:val="000D1C46"/>
    <w:rsid w:val="000D2251"/>
    <w:rsid w:val="000D40A7"/>
    <w:rsid w:val="000D55D7"/>
    <w:rsid w:val="000D6645"/>
    <w:rsid w:val="000E0DE9"/>
    <w:rsid w:val="000E10B6"/>
    <w:rsid w:val="000E19BB"/>
    <w:rsid w:val="000E267B"/>
    <w:rsid w:val="000E2D2A"/>
    <w:rsid w:val="000E366E"/>
    <w:rsid w:val="000E3DAD"/>
    <w:rsid w:val="000E3EE1"/>
    <w:rsid w:val="000E410A"/>
    <w:rsid w:val="000E4A75"/>
    <w:rsid w:val="000E4BA5"/>
    <w:rsid w:val="000E51A2"/>
    <w:rsid w:val="000E5216"/>
    <w:rsid w:val="000E5C83"/>
    <w:rsid w:val="000E5FE8"/>
    <w:rsid w:val="000E734E"/>
    <w:rsid w:val="000E7DFD"/>
    <w:rsid w:val="000F2622"/>
    <w:rsid w:val="000F26B4"/>
    <w:rsid w:val="000F41A7"/>
    <w:rsid w:val="000F5FC0"/>
    <w:rsid w:val="000F6186"/>
    <w:rsid w:val="000F6CCE"/>
    <w:rsid w:val="000F7E32"/>
    <w:rsid w:val="00100136"/>
    <w:rsid w:val="001005F8"/>
    <w:rsid w:val="00101917"/>
    <w:rsid w:val="00101B8F"/>
    <w:rsid w:val="00101CEB"/>
    <w:rsid w:val="0010205B"/>
    <w:rsid w:val="00102A38"/>
    <w:rsid w:val="00102BD6"/>
    <w:rsid w:val="001036C3"/>
    <w:rsid w:val="00103D08"/>
    <w:rsid w:val="001043D4"/>
    <w:rsid w:val="00104430"/>
    <w:rsid w:val="00104AC6"/>
    <w:rsid w:val="0011008E"/>
    <w:rsid w:val="00110910"/>
    <w:rsid w:val="001113CC"/>
    <w:rsid w:val="00112D79"/>
    <w:rsid w:val="001138EF"/>
    <w:rsid w:val="00114339"/>
    <w:rsid w:val="001144B1"/>
    <w:rsid w:val="001149F3"/>
    <w:rsid w:val="0011651C"/>
    <w:rsid w:val="001165C2"/>
    <w:rsid w:val="0011704B"/>
    <w:rsid w:val="00121685"/>
    <w:rsid w:val="00121BC2"/>
    <w:rsid w:val="0012233E"/>
    <w:rsid w:val="00123E53"/>
    <w:rsid w:val="00125018"/>
    <w:rsid w:val="00125CC0"/>
    <w:rsid w:val="00126708"/>
    <w:rsid w:val="00126D06"/>
    <w:rsid w:val="001300D0"/>
    <w:rsid w:val="00131996"/>
    <w:rsid w:val="001323FF"/>
    <w:rsid w:val="0013250F"/>
    <w:rsid w:val="001327AD"/>
    <w:rsid w:val="00133B92"/>
    <w:rsid w:val="00133FC4"/>
    <w:rsid w:val="00135FD4"/>
    <w:rsid w:val="00137FF4"/>
    <w:rsid w:val="00140004"/>
    <w:rsid w:val="00140D36"/>
    <w:rsid w:val="001416FA"/>
    <w:rsid w:val="001420A0"/>
    <w:rsid w:val="00142299"/>
    <w:rsid w:val="00143139"/>
    <w:rsid w:val="001442E5"/>
    <w:rsid w:val="00144ADB"/>
    <w:rsid w:val="00144C44"/>
    <w:rsid w:val="001460D9"/>
    <w:rsid w:val="001473FC"/>
    <w:rsid w:val="001474E2"/>
    <w:rsid w:val="00147B23"/>
    <w:rsid w:val="00151731"/>
    <w:rsid w:val="0015175C"/>
    <w:rsid w:val="00151AF5"/>
    <w:rsid w:val="00151BEE"/>
    <w:rsid w:val="00152A98"/>
    <w:rsid w:val="00152ABF"/>
    <w:rsid w:val="00154175"/>
    <w:rsid w:val="00154EE9"/>
    <w:rsid w:val="0015517B"/>
    <w:rsid w:val="001551FA"/>
    <w:rsid w:val="00155D7B"/>
    <w:rsid w:val="00155DF7"/>
    <w:rsid w:val="0015626C"/>
    <w:rsid w:val="001566C3"/>
    <w:rsid w:val="00157995"/>
    <w:rsid w:val="001614B3"/>
    <w:rsid w:val="001624E3"/>
    <w:rsid w:val="001631A7"/>
    <w:rsid w:val="00163A49"/>
    <w:rsid w:val="00163CE7"/>
    <w:rsid w:val="00164025"/>
    <w:rsid w:val="001642B1"/>
    <w:rsid w:val="001644AB"/>
    <w:rsid w:val="001662E3"/>
    <w:rsid w:val="001667AD"/>
    <w:rsid w:val="00166CA1"/>
    <w:rsid w:val="00166EF0"/>
    <w:rsid w:val="00166FE2"/>
    <w:rsid w:val="00170B28"/>
    <w:rsid w:val="00170DA7"/>
    <w:rsid w:val="001712C3"/>
    <w:rsid w:val="001734CD"/>
    <w:rsid w:val="00173E60"/>
    <w:rsid w:val="001746FE"/>
    <w:rsid w:val="00174F07"/>
    <w:rsid w:val="00175566"/>
    <w:rsid w:val="001813AE"/>
    <w:rsid w:val="0018189D"/>
    <w:rsid w:val="00181905"/>
    <w:rsid w:val="00181D95"/>
    <w:rsid w:val="00183B54"/>
    <w:rsid w:val="0018574E"/>
    <w:rsid w:val="00185853"/>
    <w:rsid w:val="00185AB3"/>
    <w:rsid w:val="00186349"/>
    <w:rsid w:val="00187577"/>
    <w:rsid w:val="00187DC7"/>
    <w:rsid w:val="001930A8"/>
    <w:rsid w:val="00193193"/>
    <w:rsid w:val="001941B8"/>
    <w:rsid w:val="00197250"/>
    <w:rsid w:val="001A0500"/>
    <w:rsid w:val="001A08FB"/>
    <w:rsid w:val="001A0DC9"/>
    <w:rsid w:val="001A1B43"/>
    <w:rsid w:val="001A2393"/>
    <w:rsid w:val="001A30DB"/>
    <w:rsid w:val="001A375B"/>
    <w:rsid w:val="001A414C"/>
    <w:rsid w:val="001A43C8"/>
    <w:rsid w:val="001A5F23"/>
    <w:rsid w:val="001A6F62"/>
    <w:rsid w:val="001A7C58"/>
    <w:rsid w:val="001B0AF8"/>
    <w:rsid w:val="001B0F51"/>
    <w:rsid w:val="001B1E5D"/>
    <w:rsid w:val="001B21E0"/>
    <w:rsid w:val="001B2624"/>
    <w:rsid w:val="001B325A"/>
    <w:rsid w:val="001B3F43"/>
    <w:rsid w:val="001B41CD"/>
    <w:rsid w:val="001B5261"/>
    <w:rsid w:val="001B5AC6"/>
    <w:rsid w:val="001B74DB"/>
    <w:rsid w:val="001B7AD0"/>
    <w:rsid w:val="001B7C6E"/>
    <w:rsid w:val="001C090D"/>
    <w:rsid w:val="001C2E27"/>
    <w:rsid w:val="001C418B"/>
    <w:rsid w:val="001C5033"/>
    <w:rsid w:val="001C56E8"/>
    <w:rsid w:val="001C6101"/>
    <w:rsid w:val="001C7F57"/>
    <w:rsid w:val="001D0316"/>
    <w:rsid w:val="001D0E71"/>
    <w:rsid w:val="001D1DB8"/>
    <w:rsid w:val="001D233B"/>
    <w:rsid w:val="001D2B0A"/>
    <w:rsid w:val="001D327C"/>
    <w:rsid w:val="001D337F"/>
    <w:rsid w:val="001D4DDA"/>
    <w:rsid w:val="001D517C"/>
    <w:rsid w:val="001D561E"/>
    <w:rsid w:val="001D5B21"/>
    <w:rsid w:val="001D5E63"/>
    <w:rsid w:val="001D6791"/>
    <w:rsid w:val="001E007F"/>
    <w:rsid w:val="001E0AE9"/>
    <w:rsid w:val="001E1C79"/>
    <w:rsid w:val="001E38D9"/>
    <w:rsid w:val="001E3C60"/>
    <w:rsid w:val="001E407A"/>
    <w:rsid w:val="001E66A5"/>
    <w:rsid w:val="001F1ADE"/>
    <w:rsid w:val="001F40DD"/>
    <w:rsid w:val="001F4460"/>
    <w:rsid w:val="001F6B32"/>
    <w:rsid w:val="001F7D57"/>
    <w:rsid w:val="0020059E"/>
    <w:rsid w:val="0020105D"/>
    <w:rsid w:val="00201E16"/>
    <w:rsid w:val="00202758"/>
    <w:rsid w:val="00202FDB"/>
    <w:rsid w:val="00203376"/>
    <w:rsid w:val="00204C5E"/>
    <w:rsid w:val="00204F28"/>
    <w:rsid w:val="002051E5"/>
    <w:rsid w:val="002057D4"/>
    <w:rsid w:val="0020639B"/>
    <w:rsid w:val="00207102"/>
    <w:rsid w:val="0020718F"/>
    <w:rsid w:val="00210179"/>
    <w:rsid w:val="0021084B"/>
    <w:rsid w:val="00211F39"/>
    <w:rsid w:val="00212155"/>
    <w:rsid w:val="00212795"/>
    <w:rsid w:val="00212DE8"/>
    <w:rsid w:val="00213181"/>
    <w:rsid w:val="00213380"/>
    <w:rsid w:val="00214B59"/>
    <w:rsid w:val="002159F3"/>
    <w:rsid w:val="0021690F"/>
    <w:rsid w:val="00216DA2"/>
    <w:rsid w:val="00216E09"/>
    <w:rsid w:val="00217081"/>
    <w:rsid w:val="00217F51"/>
    <w:rsid w:val="00220DB1"/>
    <w:rsid w:val="0022148E"/>
    <w:rsid w:val="00222810"/>
    <w:rsid w:val="00223A2B"/>
    <w:rsid w:val="0022619B"/>
    <w:rsid w:val="00227CBE"/>
    <w:rsid w:val="002312F5"/>
    <w:rsid w:val="002317E2"/>
    <w:rsid w:val="0023224B"/>
    <w:rsid w:val="00233B8F"/>
    <w:rsid w:val="00234579"/>
    <w:rsid w:val="0023487A"/>
    <w:rsid w:val="00234BF4"/>
    <w:rsid w:val="00234D55"/>
    <w:rsid w:val="00234F44"/>
    <w:rsid w:val="0023515A"/>
    <w:rsid w:val="00235ED5"/>
    <w:rsid w:val="0023719A"/>
    <w:rsid w:val="00237A5C"/>
    <w:rsid w:val="00237A66"/>
    <w:rsid w:val="00240CA5"/>
    <w:rsid w:val="00241299"/>
    <w:rsid w:val="0024290E"/>
    <w:rsid w:val="002430E8"/>
    <w:rsid w:val="002435B1"/>
    <w:rsid w:val="00246606"/>
    <w:rsid w:val="002472A0"/>
    <w:rsid w:val="00247D42"/>
    <w:rsid w:val="002541BC"/>
    <w:rsid w:val="00254425"/>
    <w:rsid w:val="002562B2"/>
    <w:rsid w:val="002600EC"/>
    <w:rsid w:val="00260A12"/>
    <w:rsid w:val="00261403"/>
    <w:rsid w:val="00263937"/>
    <w:rsid w:val="00263CC0"/>
    <w:rsid w:val="002641C0"/>
    <w:rsid w:val="00265E27"/>
    <w:rsid w:val="002660B0"/>
    <w:rsid w:val="00266252"/>
    <w:rsid w:val="0026652D"/>
    <w:rsid w:val="00266753"/>
    <w:rsid w:val="00266E9F"/>
    <w:rsid w:val="0027220D"/>
    <w:rsid w:val="00273A8E"/>
    <w:rsid w:val="00273DCE"/>
    <w:rsid w:val="00274652"/>
    <w:rsid w:val="00274ED8"/>
    <w:rsid w:val="002763B6"/>
    <w:rsid w:val="00277597"/>
    <w:rsid w:val="002775DA"/>
    <w:rsid w:val="00280CA9"/>
    <w:rsid w:val="0028100D"/>
    <w:rsid w:val="0028177D"/>
    <w:rsid w:val="0028278F"/>
    <w:rsid w:val="00283109"/>
    <w:rsid w:val="002868AD"/>
    <w:rsid w:val="00286CEB"/>
    <w:rsid w:val="00290248"/>
    <w:rsid w:val="00290270"/>
    <w:rsid w:val="00291497"/>
    <w:rsid w:val="00291963"/>
    <w:rsid w:val="00294AB2"/>
    <w:rsid w:val="00295F91"/>
    <w:rsid w:val="002960B2"/>
    <w:rsid w:val="00296DFE"/>
    <w:rsid w:val="00297754"/>
    <w:rsid w:val="002A1761"/>
    <w:rsid w:val="002A1867"/>
    <w:rsid w:val="002A27C6"/>
    <w:rsid w:val="002A2C17"/>
    <w:rsid w:val="002A2FCD"/>
    <w:rsid w:val="002A5299"/>
    <w:rsid w:val="002A60BA"/>
    <w:rsid w:val="002A6918"/>
    <w:rsid w:val="002A75F2"/>
    <w:rsid w:val="002A775D"/>
    <w:rsid w:val="002B041D"/>
    <w:rsid w:val="002B055B"/>
    <w:rsid w:val="002B068D"/>
    <w:rsid w:val="002B0F27"/>
    <w:rsid w:val="002B15E2"/>
    <w:rsid w:val="002B16BC"/>
    <w:rsid w:val="002B20B1"/>
    <w:rsid w:val="002B2106"/>
    <w:rsid w:val="002B2816"/>
    <w:rsid w:val="002B2840"/>
    <w:rsid w:val="002B2A9C"/>
    <w:rsid w:val="002B2AC2"/>
    <w:rsid w:val="002B2C8E"/>
    <w:rsid w:val="002B46A6"/>
    <w:rsid w:val="002B4BAF"/>
    <w:rsid w:val="002B509F"/>
    <w:rsid w:val="002B5603"/>
    <w:rsid w:val="002B5CB4"/>
    <w:rsid w:val="002C0524"/>
    <w:rsid w:val="002C1D3A"/>
    <w:rsid w:val="002C29E0"/>
    <w:rsid w:val="002C3B59"/>
    <w:rsid w:val="002C61F1"/>
    <w:rsid w:val="002C6B56"/>
    <w:rsid w:val="002C6E13"/>
    <w:rsid w:val="002C7292"/>
    <w:rsid w:val="002D0049"/>
    <w:rsid w:val="002D0ACF"/>
    <w:rsid w:val="002D0C7F"/>
    <w:rsid w:val="002D25AA"/>
    <w:rsid w:val="002D3164"/>
    <w:rsid w:val="002D3DDB"/>
    <w:rsid w:val="002D4242"/>
    <w:rsid w:val="002E06C8"/>
    <w:rsid w:val="002E19FA"/>
    <w:rsid w:val="002E1BD6"/>
    <w:rsid w:val="002E1D40"/>
    <w:rsid w:val="002E2CCB"/>
    <w:rsid w:val="002E316D"/>
    <w:rsid w:val="002E3A27"/>
    <w:rsid w:val="002E472C"/>
    <w:rsid w:val="002E4E3C"/>
    <w:rsid w:val="002E524C"/>
    <w:rsid w:val="002E5ACC"/>
    <w:rsid w:val="002E676F"/>
    <w:rsid w:val="002E72D6"/>
    <w:rsid w:val="002E73B8"/>
    <w:rsid w:val="002E7E00"/>
    <w:rsid w:val="002E7E22"/>
    <w:rsid w:val="002E7FD8"/>
    <w:rsid w:val="002F0525"/>
    <w:rsid w:val="002F29BC"/>
    <w:rsid w:val="002F2E9A"/>
    <w:rsid w:val="002F3600"/>
    <w:rsid w:val="002F3EF1"/>
    <w:rsid w:val="002F3F74"/>
    <w:rsid w:val="002F4ECD"/>
    <w:rsid w:val="002F4FFB"/>
    <w:rsid w:val="002F50C3"/>
    <w:rsid w:val="002F5878"/>
    <w:rsid w:val="002F5E8A"/>
    <w:rsid w:val="002F7458"/>
    <w:rsid w:val="002F75C3"/>
    <w:rsid w:val="002F769A"/>
    <w:rsid w:val="002F7B3A"/>
    <w:rsid w:val="0030080E"/>
    <w:rsid w:val="00302491"/>
    <w:rsid w:val="00302CFD"/>
    <w:rsid w:val="00304147"/>
    <w:rsid w:val="00305D59"/>
    <w:rsid w:val="00306322"/>
    <w:rsid w:val="00306735"/>
    <w:rsid w:val="00306CAA"/>
    <w:rsid w:val="0030768A"/>
    <w:rsid w:val="0031101D"/>
    <w:rsid w:val="00311481"/>
    <w:rsid w:val="00314B96"/>
    <w:rsid w:val="00315398"/>
    <w:rsid w:val="003169B4"/>
    <w:rsid w:val="00316F54"/>
    <w:rsid w:val="00317720"/>
    <w:rsid w:val="00322AF4"/>
    <w:rsid w:val="00322D5F"/>
    <w:rsid w:val="00322F69"/>
    <w:rsid w:val="00323CD3"/>
    <w:rsid w:val="00324677"/>
    <w:rsid w:val="00327280"/>
    <w:rsid w:val="003273F1"/>
    <w:rsid w:val="00327876"/>
    <w:rsid w:val="00327A49"/>
    <w:rsid w:val="00327AFC"/>
    <w:rsid w:val="0033135B"/>
    <w:rsid w:val="00331AB5"/>
    <w:rsid w:val="00332782"/>
    <w:rsid w:val="0033282C"/>
    <w:rsid w:val="00332C85"/>
    <w:rsid w:val="00332CF6"/>
    <w:rsid w:val="003334C1"/>
    <w:rsid w:val="00335BE9"/>
    <w:rsid w:val="00336B56"/>
    <w:rsid w:val="00336CD8"/>
    <w:rsid w:val="003403BE"/>
    <w:rsid w:val="0034054A"/>
    <w:rsid w:val="003408BC"/>
    <w:rsid w:val="003408D8"/>
    <w:rsid w:val="00340AA5"/>
    <w:rsid w:val="003418AB"/>
    <w:rsid w:val="00342897"/>
    <w:rsid w:val="0034368D"/>
    <w:rsid w:val="00343A57"/>
    <w:rsid w:val="00343AAF"/>
    <w:rsid w:val="00344642"/>
    <w:rsid w:val="0034479A"/>
    <w:rsid w:val="0034755D"/>
    <w:rsid w:val="0035114F"/>
    <w:rsid w:val="00352D5F"/>
    <w:rsid w:val="003534B4"/>
    <w:rsid w:val="0035534C"/>
    <w:rsid w:val="00355428"/>
    <w:rsid w:val="0035666A"/>
    <w:rsid w:val="00356B8D"/>
    <w:rsid w:val="00357391"/>
    <w:rsid w:val="00357951"/>
    <w:rsid w:val="00357AAF"/>
    <w:rsid w:val="00362BE2"/>
    <w:rsid w:val="00362E30"/>
    <w:rsid w:val="00362F74"/>
    <w:rsid w:val="00362F8A"/>
    <w:rsid w:val="0036329C"/>
    <w:rsid w:val="00364AEF"/>
    <w:rsid w:val="00365650"/>
    <w:rsid w:val="003668A0"/>
    <w:rsid w:val="00366FED"/>
    <w:rsid w:val="00367416"/>
    <w:rsid w:val="003674E7"/>
    <w:rsid w:val="003711FC"/>
    <w:rsid w:val="0037166D"/>
    <w:rsid w:val="00372411"/>
    <w:rsid w:val="00372969"/>
    <w:rsid w:val="00372A4A"/>
    <w:rsid w:val="00372BC3"/>
    <w:rsid w:val="003742AE"/>
    <w:rsid w:val="0037500C"/>
    <w:rsid w:val="00376199"/>
    <w:rsid w:val="0037658A"/>
    <w:rsid w:val="003771D1"/>
    <w:rsid w:val="00380362"/>
    <w:rsid w:val="00380C16"/>
    <w:rsid w:val="00381F01"/>
    <w:rsid w:val="0038242B"/>
    <w:rsid w:val="003832D3"/>
    <w:rsid w:val="003857FF"/>
    <w:rsid w:val="0038603C"/>
    <w:rsid w:val="00386142"/>
    <w:rsid w:val="003873A3"/>
    <w:rsid w:val="00387C1F"/>
    <w:rsid w:val="0039203A"/>
    <w:rsid w:val="0039218D"/>
    <w:rsid w:val="003922A2"/>
    <w:rsid w:val="003944B7"/>
    <w:rsid w:val="00394D12"/>
    <w:rsid w:val="0039511D"/>
    <w:rsid w:val="0039544F"/>
    <w:rsid w:val="00395F22"/>
    <w:rsid w:val="003A2370"/>
    <w:rsid w:val="003A3378"/>
    <w:rsid w:val="003A34C2"/>
    <w:rsid w:val="003A4DD6"/>
    <w:rsid w:val="003A5ABB"/>
    <w:rsid w:val="003A63AD"/>
    <w:rsid w:val="003A7886"/>
    <w:rsid w:val="003A7A48"/>
    <w:rsid w:val="003A7A85"/>
    <w:rsid w:val="003A7DED"/>
    <w:rsid w:val="003B3C50"/>
    <w:rsid w:val="003B4909"/>
    <w:rsid w:val="003B4AE4"/>
    <w:rsid w:val="003B5437"/>
    <w:rsid w:val="003B5ABF"/>
    <w:rsid w:val="003B7072"/>
    <w:rsid w:val="003C0AFA"/>
    <w:rsid w:val="003C309B"/>
    <w:rsid w:val="003C3237"/>
    <w:rsid w:val="003C3FE5"/>
    <w:rsid w:val="003C612B"/>
    <w:rsid w:val="003C6A8A"/>
    <w:rsid w:val="003C7339"/>
    <w:rsid w:val="003C767C"/>
    <w:rsid w:val="003C79C8"/>
    <w:rsid w:val="003D34B7"/>
    <w:rsid w:val="003D3B52"/>
    <w:rsid w:val="003D3EA0"/>
    <w:rsid w:val="003D4737"/>
    <w:rsid w:val="003D4996"/>
    <w:rsid w:val="003D499E"/>
    <w:rsid w:val="003D6802"/>
    <w:rsid w:val="003D6A7E"/>
    <w:rsid w:val="003D7525"/>
    <w:rsid w:val="003D79FC"/>
    <w:rsid w:val="003E0058"/>
    <w:rsid w:val="003E038A"/>
    <w:rsid w:val="003E086E"/>
    <w:rsid w:val="003E187C"/>
    <w:rsid w:val="003E2445"/>
    <w:rsid w:val="003E3767"/>
    <w:rsid w:val="003E3F42"/>
    <w:rsid w:val="003E434E"/>
    <w:rsid w:val="003E4660"/>
    <w:rsid w:val="003E5F7F"/>
    <w:rsid w:val="003E6343"/>
    <w:rsid w:val="003E6895"/>
    <w:rsid w:val="003E7399"/>
    <w:rsid w:val="003F00E6"/>
    <w:rsid w:val="003F025B"/>
    <w:rsid w:val="003F1007"/>
    <w:rsid w:val="003F2917"/>
    <w:rsid w:val="003F429B"/>
    <w:rsid w:val="003F586A"/>
    <w:rsid w:val="003F5935"/>
    <w:rsid w:val="003F5C11"/>
    <w:rsid w:val="003F60FF"/>
    <w:rsid w:val="003F62C6"/>
    <w:rsid w:val="003F62C7"/>
    <w:rsid w:val="003F6C7F"/>
    <w:rsid w:val="003F786E"/>
    <w:rsid w:val="003F7EB9"/>
    <w:rsid w:val="003F7F94"/>
    <w:rsid w:val="004001C9"/>
    <w:rsid w:val="004003D3"/>
    <w:rsid w:val="00400706"/>
    <w:rsid w:val="0040132B"/>
    <w:rsid w:val="004017FA"/>
    <w:rsid w:val="00401C93"/>
    <w:rsid w:val="00401E2B"/>
    <w:rsid w:val="00403B7A"/>
    <w:rsid w:val="00404D7A"/>
    <w:rsid w:val="00405976"/>
    <w:rsid w:val="00406D29"/>
    <w:rsid w:val="00406DE8"/>
    <w:rsid w:val="00407FEF"/>
    <w:rsid w:val="00410AEB"/>
    <w:rsid w:val="004112A8"/>
    <w:rsid w:val="0041251A"/>
    <w:rsid w:val="00414582"/>
    <w:rsid w:val="004147CC"/>
    <w:rsid w:val="00414C56"/>
    <w:rsid w:val="00415837"/>
    <w:rsid w:val="0041610B"/>
    <w:rsid w:val="0041710B"/>
    <w:rsid w:val="0042052E"/>
    <w:rsid w:val="00422184"/>
    <w:rsid w:val="00422EED"/>
    <w:rsid w:val="0042331C"/>
    <w:rsid w:val="004248B0"/>
    <w:rsid w:val="0042572B"/>
    <w:rsid w:val="00426A88"/>
    <w:rsid w:val="00426D52"/>
    <w:rsid w:val="00426E45"/>
    <w:rsid w:val="00427095"/>
    <w:rsid w:val="00427716"/>
    <w:rsid w:val="00427DB5"/>
    <w:rsid w:val="00427E9E"/>
    <w:rsid w:val="0043041D"/>
    <w:rsid w:val="0043064A"/>
    <w:rsid w:val="00430876"/>
    <w:rsid w:val="004310A8"/>
    <w:rsid w:val="00431856"/>
    <w:rsid w:val="004318BE"/>
    <w:rsid w:val="004331DB"/>
    <w:rsid w:val="004334DF"/>
    <w:rsid w:val="004356D4"/>
    <w:rsid w:val="00435ECB"/>
    <w:rsid w:val="004362A4"/>
    <w:rsid w:val="00436624"/>
    <w:rsid w:val="00436BCE"/>
    <w:rsid w:val="00436D70"/>
    <w:rsid w:val="00436FF5"/>
    <w:rsid w:val="00437D92"/>
    <w:rsid w:val="00440D5F"/>
    <w:rsid w:val="00443311"/>
    <w:rsid w:val="00444093"/>
    <w:rsid w:val="00444601"/>
    <w:rsid w:val="004446A2"/>
    <w:rsid w:val="004449F9"/>
    <w:rsid w:val="0044516D"/>
    <w:rsid w:val="00445D88"/>
    <w:rsid w:val="00450885"/>
    <w:rsid w:val="00450B1E"/>
    <w:rsid w:val="00452C34"/>
    <w:rsid w:val="004537E8"/>
    <w:rsid w:val="00453D6E"/>
    <w:rsid w:val="00454EAE"/>
    <w:rsid w:val="00455799"/>
    <w:rsid w:val="00457493"/>
    <w:rsid w:val="00457FAA"/>
    <w:rsid w:val="004604CF"/>
    <w:rsid w:val="00460782"/>
    <w:rsid w:val="0046099B"/>
    <w:rsid w:val="00460E0C"/>
    <w:rsid w:val="00461B43"/>
    <w:rsid w:val="00462145"/>
    <w:rsid w:val="00462FB4"/>
    <w:rsid w:val="00463823"/>
    <w:rsid w:val="00463E7A"/>
    <w:rsid w:val="00466166"/>
    <w:rsid w:val="004662FF"/>
    <w:rsid w:val="00466AB0"/>
    <w:rsid w:val="00471036"/>
    <w:rsid w:val="0047106D"/>
    <w:rsid w:val="0047335C"/>
    <w:rsid w:val="00473656"/>
    <w:rsid w:val="00473756"/>
    <w:rsid w:val="00473A45"/>
    <w:rsid w:val="00474C88"/>
    <w:rsid w:val="0047502C"/>
    <w:rsid w:val="00475472"/>
    <w:rsid w:val="00476C7A"/>
    <w:rsid w:val="00477B83"/>
    <w:rsid w:val="00480ECE"/>
    <w:rsid w:val="00482833"/>
    <w:rsid w:val="0048408F"/>
    <w:rsid w:val="0048410B"/>
    <w:rsid w:val="00485C85"/>
    <w:rsid w:val="00485DAC"/>
    <w:rsid w:val="004866C3"/>
    <w:rsid w:val="00486CF9"/>
    <w:rsid w:val="004876CF"/>
    <w:rsid w:val="004879BC"/>
    <w:rsid w:val="00490ECA"/>
    <w:rsid w:val="00491903"/>
    <w:rsid w:val="00491ABD"/>
    <w:rsid w:val="00493E25"/>
    <w:rsid w:val="0049476A"/>
    <w:rsid w:val="00495974"/>
    <w:rsid w:val="00497561"/>
    <w:rsid w:val="004A0FD0"/>
    <w:rsid w:val="004A1364"/>
    <w:rsid w:val="004A19CF"/>
    <w:rsid w:val="004A2874"/>
    <w:rsid w:val="004A2F24"/>
    <w:rsid w:val="004A442C"/>
    <w:rsid w:val="004A5921"/>
    <w:rsid w:val="004B0E87"/>
    <w:rsid w:val="004B0F9B"/>
    <w:rsid w:val="004B1DC7"/>
    <w:rsid w:val="004B1EBD"/>
    <w:rsid w:val="004B2F05"/>
    <w:rsid w:val="004B57F8"/>
    <w:rsid w:val="004B7B53"/>
    <w:rsid w:val="004B7D61"/>
    <w:rsid w:val="004C1A32"/>
    <w:rsid w:val="004C24EB"/>
    <w:rsid w:val="004C2ECC"/>
    <w:rsid w:val="004C3046"/>
    <w:rsid w:val="004C337D"/>
    <w:rsid w:val="004C3AA6"/>
    <w:rsid w:val="004C3CBD"/>
    <w:rsid w:val="004C4FD8"/>
    <w:rsid w:val="004C7573"/>
    <w:rsid w:val="004C7751"/>
    <w:rsid w:val="004D1954"/>
    <w:rsid w:val="004D1A95"/>
    <w:rsid w:val="004D1B4C"/>
    <w:rsid w:val="004D4BCE"/>
    <w:rsid w:val="004D67F2"/>
    <w:rsid w:val="004D7924"/>
    <w:rsid w:val="004E02B7"/>
    <w:rsid w:val="004E1363"/>
    <w:rsid w:val="004E1BF1"/>
    <w:rsid w:val="004E2028"/>
    <w:rsid w:val="004E2343"/>
    <w:rsid w:val="004E2703"/>
    <w:rsid w:val="004E2D35"/>
    <w:rsid w:val="004E332D"/>
    <w:rsid w:val="004E3671"/>
    <w:rsid w:val="004E3BDB"/>
    <w:rsid w:val="004E443A"/>
    <w:rsid w:val="004E6155"/>
    <w:rsid w:val="004E6AF8"/>
    <w:rsid w:val="004E789E"/>
    <w:rsid w:val="004F0300"/>
    <w:rsid w:val="004F243A"/>
    <w:rsid w:val="004F2DE8"/>
    <w:rsid w:val="004F2F8B"/>
    <w:rsid w:val="004F3759"/>
    <w:rsid w:val="004F5770"/>
    <w:rsid w:val="004F5E18"/>
    <w:rsid w:val="0050010D"/>
    <w:rsid w:val="00500E6B"/>
    <w:rsid w:val="005012CF"/>
    <w:rsid w:val="005014FA"/>
    <w:rsid w:val="00501813"/>
    <w:rsid w:val="00502E51"/>
    <w:rsid w:val="005036EB"/>
    <w:rsid w:val="005038C8"/>
    <w:rsid w:val="00503B72"/>
    <w:rsid w:val="00504590"/>
    <w:rsid w:val="005070D1"/>
    <w:rsid w:val="005071FA"/>
    <w:rsid w:val="005104D3"/>
    <w:rsid w:val="00515704"/>
    <w:rsid w:val="00515735"/>
    <w:rsid w:val="00517323"/>
    <w:rsid w:val="00517C72"/>
    <w:rsid w:val="00517E0A"/>
    <w:rsid w:val="0052088B"/>
    <w:rsid w:val="00520C18"/>
    <w:rsid w:val="00521AF1"/>
    <w:rsid w:val="00521FE8"/>
    <w:rsid w:val="00522948"/>
    <w:rsid w:val="00523529"/>
    <w:rsid w:val="00523732"/>
    <w:rsid w:val="00523E2D"/>
    <w:rsid w:val="00523F59"/>
    <w:rsid w:val="00524218"/>
    <w:rsid w:val="00525CB2"/>
    <w:rsid w:val="0052640C"/>
    <w:rsid w:val="005272A1"/>
    <w:rsid w:val="00527910"/>
    <w:rsid w:val="00530BF8"/>
    <w:rsid w:val="00532B61"/>
    <w:rsid w:val="0053300D"/>
    <w:rsid w:val="00534048"/>
    <w:rsid w:val="0053445E"/>
    <w:rsid w:val="00534E88"/>
    <w:rsid w:val="0053571D"/>
    <w:rsid w:val="00535E56"/>
    <w:rsid w:val="00540A20"/>
    <w:rsid w:val="00542314"/>
    <w:rsid w:val="0054242F"/>
    <w:rsid w:val="0054243A"/>
    <w:rsid w:val="005438E4"/>
    <w:rsid w:val="00543A65"/>
    <w:rsid w:val="00543DD1"/>
    <w:rsid w:val="00544662"/>
    <w:rsid w:val="00544CCF"/>
    <w:rsid w:val="00545B3D"/>
    <w:rsid w:val="00547DF0"/>
    <w:rsid w:val="005501CF"/>
    <w:rsid w:val="005508EF"/>
    <w:rsid w:val="00550E8F"/>
    <w:rsid w:val="00551DE7"/>
    <w:rsid w:val="00552283"/>
    <w:rsid w:val="00553858"/>
    <w:rsid w:val="00553E02"/>
    <w:rsid w:val="00553F2E"/>
    <w:rsid w:val="00554CCB"/>
    <w:rsid w:val="00555370"/>
    <w:rsid w:val="005557EB"/>
    <w:rsid w:val="00555EF0"/>
    <w:rsid w:val="00556606"/>
    <w:rsid w:val="0056021B"/>
    <w:rsid w:val="005607AC"/>
    <w:rsid w:val="00560C80"/>
    <w:rsid w:val="00561057"/>
    <w:rsid w:val="00561B2B"/>
    <w:rsid w:val="00562561"/>
    <w:rsid w:val="005631D7"/>
    <w:rsid w:val="005647BF"/>
    <w:rsid w:val="00564F96"/>
    <w:rsid w:val="00564FD9"/>
    <w:rsid w:val="0056548B"/>
    <w:rsid w:val="005668D3"/>
    <w:rsid w:val="0056799F"/>
    <w:rsid w:val="00571549"/>
    <w:rsid w:val="00573043"/>
    <w:rsid w:val="0057439C"/>
    <w:rsid w:val="0057472E"/>
    <w:rsid w:val="00574F9F"/>
    <w:rsid w:val="00575613"/>
    <w:rsid w:val="0057600E"/>
    <w:rsid w:val="00576761"/>
    <w:rsid w:val="00577092"/>
    <w:rsid w:val="0057709D"/>
    <w:rsid w:val="00577CA3"/>
    <w:rsid w:val="00582098"/>
    <w:rsid w:val="005844BD"/>
    <w:rsid w:val="00585084"/>
    <w:rsid w:val="00585459"/>
    <w:rsid w:val="005857A4"/>
    <w:rsid w:val="00585B74"/>
    <w:rsid w:val="00587587"/>
    <w:rsid w:val="00587763"/>
    <w:rsid w:val="00587CF4"/>
    <w:rsid w:val="00590538"/>
    <w:rsid w:val="00590BE1"/>
    <w:rsid w:val="00590C9F"/>
    <w:rsid w:val="00591450"/>
    <w:rsid w:val="00591B39"/>
    <w:rsid w:val="005934F4"/>
    <w:rsid w:val="00593AA3"/>
    <w:rsid w:val="00594FDD"/>
    <w:rsid w:val="005958A0"/>
    <w:rsid w:val="00595F6D"/>
    <w:rsid w:val="005A0073"/>
    <w:rsid w:val="005A0687"/>
    <w:rsid w:val="005A14F8"/>
    <w:rsid w:val="005A3B6D"/>
    <w:rsid w:val="005A3E3A"/>
    <w:rsid w:val="005A3F11"/>
    <w:rsid w:val="005A4482"/>
    <w:rsid w:val="005A65D4"/>
    <w:rsid w:val="005A71C1"/>
    <w:rsid w:val="005A7738"/>
    <w:rsid w:val="005A7997"/>
    <w:rsid w:val="005B14AA"/>
    <w:rsid w:val="005B16ED"/>
    <w:rsid w:val="005B1AAE"/>
    <w:rsid w:val="005B31E7"/>
    <w:rsid w:val="005B3D40"/>
    <w:rsid w:val="005B3E81"/>
    <w:rsid w:val="005B3F64"/>
    <w:rsid w:val="005B58A5"/>
    <w:rsid w:val="005B6527"/>
    <w:rsid w:val="005B7FE0"/>
    <w:rsid w:val="005C059A"/>
    <w:rsid w:val="005C0D03"/>
    <w:rsid w:val="005C0D9A"/>
    <w:rsid w:val="005C189F"/>
    <w:rsid w:val="005C2BB1"/>
    <w:rsid w:val="005C2D84"/>
    <w:rsid w:val="005C2DE1"/>
    <w:rsid w:val="005C3881"/>
    <w:rsid w:val="005C3CE2"/>
    <w:rsid w:val="005C4DED"/>
    <w:rsid w:val="005C66CD"/>
    <w:rsid w:val="005D0445"/>
    <w:rsid w:val="005D04FC"/>
    <w:rsid w:val="005D0670"/>
    <w:rsid w:val="005D14E8"/>
    <w:rsid w:val="005D17ED"/>
    <w:rsid w:val="005D1DD3"/>
    <w:rsid w:val="005D1E8D"/>
    <w:rsid w:val="005D235C"/>
    <w:rsid w:val="005D3267"/>
    <w:rsid w:val="005D3426"/>
    <w:rsid w:val="005D35C3"/>
    <w:rsid w:val="005D3731"/>
    <w:rsid w:val="005D44CA"/>
    <w:rsid w:val="005D54A0"/>
    <w:rsid w:val="005D55D7"/>
    <w:rsid w:val="005D63F2"/>
    <w:rsid w:val="005D67BA"/>
    <w:rsid w:val="005D6BF3"/>
    <w:rsid w:val="005D7643"/>
    <w:rsid w:val="005D7A19"/>
    <w:rsid w:val="005D7E11"/>
    <w:rsid w:val="005E0C69"/>
    <w:rsid w:val="005E0C6E"/>
    <w:rsid w:val="005E16F6"/>
    <w:rsid w:val="005E269B"/>
    <w:rsid w:val="005E2AE8"/>
    <w:rsid w:val="005E3146"/>
    <w:rsid w:val="005E3E5B"/>
    <w:rsid w:val="005E44F7"/>
    <w:rsid w:val="005E5F48"/>
    <w:rsid w:val="005E64D8"/>
    <w:rsid w:val="005E7E64"/>
    <w:rsid w:val="005F2442"/>
    <w:rsid w:val="005F39D9"/>
    <w:rsid w:val="005F5230"/>
    <w:rsid w:val="005F54CF"/>
    <w:rsid w:val="005F55CA"/>
    <w:rsid w:val="005F5F50"/>
    <w:rsid w:val="005F5F95"/>
    <w:rsid w:val="005F645F"/>
    <w:rsid w:val="005F6A9C"/>
    <w:rsid w:val="005F6ED5"/>
    <w:rsid w:val="005F7063"/>
    <w:rsid w:val="005F7BD1"/>
    <w:rsid w:val="006016A1"/>
    <w:rsid w:val="0060395C"/>
    <w:rsid w:val="00603A2E"/>
    <w:rsid w:val="006052A5"/>
    <w:rsid w:val="0060563C"/>
    <w:rsid w:val="00606AC8"/>
    <w:rsid w:val="00607948"/>
    <w:rsid w:val="00610000"/>
    <w:rsid w:val="00610302"/>
    <w:rsid w:val="00613FA8"/>
    <w:rsid w:val="006147E8"/>
    <w:rsid w:val="00614E85"/>
    <w:rsid w:val="00616AEB"/>
    <w:rsid w:val="00620C79"/>
    <w:rsid w:val="00621A9B"/>
    <w:rsid w:val="00623A8E"/>
    <w:rsid w:val="00624EE8"/>
    <w:rsid w:val="00625F8F"/>
    <w:rsid w:val="00626A56"/>
    <w:rsid w:val="00627BAB"/>
    <w:rsid w:val="00627CEA"/>
    <w:rsid w:val="00630D5A"/>
    <w:rsid w:val="00631C4C"/>
    <w:rsid w:val="00631EDF"/>
    <w:rsid w:val="00632686"/>
    <w:rsid w:val="006333E3"/>
    <w:rsid w:val="00633AE3"/>
    <w:rsid w:val="0063439B"/>
    <w:rsid w:val="006348EE"/>
    <w:rsid w:val="00634FF0"/>
    <w:rsid w:val="006352C1"/>
    <w:rsid w:val="006355A1"/>
    <w:rsid w:val="00635C70"/>
    <w:rsid w:val="00635E1A"/>
    <w:rsid w:val="00636E90"/>
    <w:rsid w:val="006371C8"/>
    <w:rsid w:val="00640529"/>
    <w:rsid w:val="00640DA0"/>
    <w:rsid w:val="00640F3D"/>
    <w:rsid w:val="00642DD6"/>
    <w:rsid w:val="0064364B"/>
    <w:rsid w:val="00643E08"/>
    <w:rsid w:val="00643EC5"/>
    <w:rsid w:val="006443F2"/>
    <w:rsid w:val="00644848"/>
    <w:rsid w:val="0064490C"/>
    <w:rsid w:val="00644E63"/>
    <w:rsid w:val="00645372"/>
    <w:rsid w:val="00645D53"/>
    <w:rsid w:val="0064744A"/>
    <w:rsid w:val="00647820"/>
    <w:rsid w:val="00647E9A"/>
    <w:rsid w:val="00650168"/>
    <w:rsid w:val="00650210"/>
    <w:rsid w:val="006508BF"/>
    <w:rsid w:val="00651048"/>
    <w:rsid w:val="00652531"/>
    <w:rsid w:val="006528B2"/>
    <w:rsid w:val="00652922"/>
    <w:rsid w:val="00652E7A"/>
    <w:rsid w:val="006538C4"/>
    <w:rsid w:val="0065410B"/>
    <w:rsid w:val="00655781"/>
    <w:rsid w:val="00657AAB"/>
    <w:rsid w:val="0066002D"/>
    <w:rsid w:val="006618A0"/>
    <w:rsid w:val="0066282F"/>
    <w:rsid w:val="0066305E"/>
    <w:rsid w:val="00664307"/>
    <w:rsid w:val="00664DA7"/>
    <w:rsid w:val="00664DE8"/>
    <w:rsid w:val="006653D9"/>
    <w:rsid w:val="00666032"/>
    <w:rsid w:val="006663BD"/>
    <w:rsid w:val="00666ED9"/>
    <w:rsid w:val="006707F2"/>
    <w:rsid w:val="00670B89"/>
    <w:rsid w:val="00672509"/>
    <w:rsid w:val="0067348D"/>
    <w:rsid w:val="00673D8D"/>
    <w:rsid w:val="006740A5"/>
    <w:rsid w:val="00675C7D"/>
    <w:rsid w:val="00676A3B"/>
    <w:rsid w:val="00676CA0"/>
    <w:rsid w:val="00681516"/>
    <w:rsid w:val="00683075"/>
    <w:rsid w:val="00683540"/>
    <w:rsid w:val="00684C7A"/>
    <w:rsid w:val="00686A92"/>
    <w:rsid w:val="00686F64"/>
    <w:rsid w:val="006877CF"/>
    <w:rsid w:val="00687DC4"/>
    <w:rsid w:val="00687F78"/>
    <w:rsid w:val="00690952"/>
    <w:rsid w:val="00693470"/>
    <w:rsid w:val="006937B2"/>
    <w:rsid w:val="00693CC3"/>
    <w:rsid w:val="00694387"/>
    <w:rsid w:val="00694DE5"/>
    <w:rsid w:val="00695CCD"/>
    <w:rsid w:val="006968FB"/>
    <w:rsid w:val="0069743C"/>
    <w:rsid w:val="006A188D"/>
    <w:rsid w:val="006A1C15"/>
    <w:rsid w:val="006A1E19"/>
    <w:rsid w:val="006A239F"/>
    <w:rsid w:val="006A26C2"/>
    <w:rsid w:val="006A280D"/>
    <w:rsid w:val="006A2C8A"/>
    <w:rsid w:val="006A3D0A"/>
    <w:rsid w:val="006A42C4"/>
    <w:rsid w:val="006A4AD1"/>
    <w:rsid w:val="006A5F95"/>
    <w:rsid w:val="006A5F9B"/>
    <w:rsid w:val="006A7BBD"/>
    <w:rsid w:val="006B03D0"/>
    <w:rsid w:val="006B2EA9"/>
    <w:rsid w:val="006B4886"/>
    <w:rsid w:val="006B5258"/>
    <w:rsid w:val="006B5774"/>
    <w:rsid w:val="006B5EB4"/>
    <w:rsid w:val="006B6182"/>
    <w:rsid w:val="006B74C1"/>
    <w:rsid w:val="006B7523"/>
    <w:rsid w:val="006B76E9"/>
    <w:rsid w:val="006C19F8"/>
    <w:rsid w:val="006C2DA5"/>
    <w:rsid w:val="006C321B"/>
    <w:rsid w:val="006C4A46"/>
    <w:rsid w:val="006C4D65"/>
    <w:rsid w:val="006C5299"/>
    <w:rsid w:val="006C5C94"/>
    <w:rsid w:val="006C6600"/>
    <w:rsid w:val="006C668E"/>
    <w:rsid w:val="006D1A73"/>
    <w:rsid w:val="006D2439"/>
    <w:rsid w:val="006D44AC"/>
    <w:rsid w:val="006D4B67"/>
    <w:rsid w:val="006D4F68"/>
    <w:rsid w:val="006D67A3"/>
    <w:rsid w:val="006D694A"/>
    <w:rsid w:val="006D6A34"/>
    <w:rsid w:val="006D70FB"/>
    <w:rsid w:val="006D7883"/>
    <w:rsid w:val="006D7AFF"/>
    <w:rsid w:val="006E039D"/>
    <w:rsid w:val="006E0E1E"/>
    <w:rsid w:val="006E1ACE"/>
    <w:rsid w:val="006E1D54"/>
    <w:rsid w:val="006E21FC"/>
    <w:rsid w:val="006E2202"/>
    <w:rsid w:val="006E2A6D"/>
    <w:rsid w:val="006E329D"/>
    <w:rsid w:val="006E337E"/>
    <w:rsid w:val="006E3749"/>
    <w:rsid w:val="006E453E"/>
    <w:rsid w:val="006E5742"/>
    <w:rsid w:val="006E57EA"/>
    <w:rsid w:val="006E5980"/>
    <w:rsid w:val="006E786D"/>
    <w:rsid w:val="006F0D4D"/>
    <w:rsid w:val="006F19D9"/>
    <w:rsid w:val="006F441F"/>
    <w:rsid w:val="006F522B"/>
    <w:rsid w:val="006F6283"/>
    <w:rsid w:val="006F6DC8"/>
    <w:rsid w:val="006F786E"/>
    <w:rsid w:val="006F78EA"/>
    <w:rsid w:val="006F7A95"/>
    <w:rsid w:val="006F7C6C"/>
    <w:rsid w:val="006F7E41"/>
    <w:rsid w:val="00700982"/>
    <w:rsid w:val="007016CD"/>
    <w:rsid w:val="00701758"/>
    <w:rsid w:val="00702105"/>
    <w:rsid w:val="00702C05"/>
    <w:rsid w:val="00703C71"/>
    <w:rsid w:val="00704FC1"/>
    <w:rsid w:val="007070B8"/>
    <w:rsid w:val="00707AD4"/>
    <w:rsid w:val="00710EE5"/>
    <w:rsid w:val="0071346B"/>
    <w:rsid w:val="007138AB"/>
    <w:rsid w:val="00713F76"/>
    <w:rsid w:val="007154C4"/>
    <w:rsid w:val="00717B60"/>
    <w:rsid w:val="0072010D"/>
    <w:rsid w:val="00721131"/>
    <w:rsid w:val="00721160"/>
    <w:rsid w:val="007232FE"/>
    <w:rsid w:val="00723A7E"/>
    <w:rsid w:val="0072530F"/>
    <w:rsid w:val="007257D7"/>
    <w:rsid w:val="00726EA9"/>
    <w:rsid w:val="00727D2B"/>
    <w:rsid w:val="00732240"/>
    <w:rsid w:val="00733C66"/>
    <w:rsid w:val="0073528D"/>
    <w:rsid w:val="00735773"/>
    <w:rsid w:val="007357EF"/>
    <w:rsid w:val="0073652D"/>
    <w:rsid w:val="00736ADE"/>
    <w:rsid w:val="00736B0A"/>
    <w:rsid w:val="00736D74"/>
    <w:rsid w:val="00737819"/>
    <w:rsid w:val="00737FCC"/>
    <w:rsid w:val="00741769"/>
    <w:rsid w:val="00741AEB"/>
    <w:rsid w:val="007423F6"/>
    <w:rsid w:val="00743D44"/>
    <w:rsid w:val="00744720"/>
    <w:rsid w:val="00744DC7"/>
    <w:rsid w:val="00746F94"/>
    <w:rsid w:val="00750881"/>
    <w:rsid w:val="00750D58"/>
    <w:rsid w:val="00753681"/>
    <w:rsid w:val="007536D7"/>
    <w:rsid w:val="00755237"/>
    <w:rsid w:val="007552AF"/>
    <w:rsid w:val="007554DE"/>
    <w:rsid w:val="007562E3"/>
    <w:rsid w:val="00756D64"/>
    <w:rsid w:val="007615E9"/>
    <w:rsid w:val="00761DBF"/>
    <w:rsid w:val="00761FFA"/>
    <w:rsid w:val="007626BD"/>
    <w:rsid w:val="00762834"/>
    <w:rsid w:val="00763A29"/>
    <w:rsid w:val="00764164"/>
    <w:rsid w:val="00764A37"/>
    <w:rsid w:val="00765CE3"/>
    <w:rsid w:val="007660AF"/>
    <w:rsid w:val="00766DDD"/>
    <w:rsid w:val="0076790B"/>
    <w:rsid w:val="00770641"/>
    <w:rsid w:val="007706B2"/>
    <w:rsid w:val="00772E90"/>
    <w:rsid w:val="00774B71"/>
    <w:rsid w:val="00775290"/>
    <w:rsid w:val="00780095"/>
    <w:rsid w:val="00780203"/>
    <w:rsid w:val="00780424"/>
    <w:rsid w:val="007809B4"/>
    <w:rsid w:val="007810DD"/>
    <w:rsid w:val="00781823"/>
    <w:rsid w:val="00782486"/>
    <w:rsid w:val="00782AF6"/>
    <w:rsid w:val="00782B02"/>
    <w:rsid w:val="00782B4E"/>
    <w:rsid w:val="00783086"/>
    <w:rsid w:val="00783755"/>
    <w:rsid w:val="007837B0"/>
    <w:rsid w:val="00784421"/>
    <w:rsid w:val="00784A6D"/>
    <w:rsid w:val="007854C5"/>
    <w:rsid w:val="00785C95"/>
    <w:rsid w:val="007872FA"/>
    <w:rsid w:val="007876D3"/>
    <w:rsid w:val="0079016D"/>
    <w:rsid w:val="0079051C"/>
    <w:rsid w:val="007908A6"/>
    <w:rsid w:val="00791130"/>
    <w:rsid w:val="00792216"/>
    <w:rsid w:val="007925F5"/>
    <w:rsid w:val="00792712"/>
    <w:rsid w:val="00793DE0"/>
    <w:rsid w:val="00794B2B"/>
    <w:rsid w:val="007A026A"/>
    <w:rsid w:val="007A1E52"/>
    <w:rsid w:val="007A213B"/>
    <w:rsid w:val="007A7814"/>
    <w:rsid w:val="007A7F2C"/>
    <w:rsid w:val="007B1A48"/>
    <w:rsid w:val="007B1DD9"/>
    <w:rsid w:val="007B388E"/>
    <w:rsid w:val="007B3A55"/>
    <w:rsid w:val="007B3DA8"/>
    <w:rsid w:val="007B52BE"/>
    <w:rsid w:val="007B595F"/>
    <w:rsid w:val="007B6523"/>
    <w:rsid w:val="007B7EE7"/>
    <w:rsid w:val="007C0B6D"/>
    <w:rsid w:val="007C1481"/>
    <w:rsid w:val="007C2434"/>
    <w:rsid w:val="007C2D4B"/>
    <w:rsid w:val="007C39BC"/>
    <w:rsid w:val="007C40E0"/>
    <w:rsid w:val="007C4B74"/>
    <w:rsid w:val="007C4FA2"/>
    <w:rsid w:val="007C5593"/>
    <w:rsid w:val="007C59FA"/>
    <w:rsid w:val="007C5C59"/>
    <w:rsid w:val="007C5F9D"/>
    <w:rsid w:val="007C6791"/>
    <w:rsid w:val="007C6B20"/>
    <w:rsid w:val="007C78E2"/>
    <w:rsid w:val="007C7DCE"/>
    <w:rsid w:val="007D18A1"/>
    <w:rsid w:val="007D3169"/>
    <w:rsid w:val="007D6B49"/>
    <w:rsid w:val="007D6BA3"/>
    <w:rsid w:val="007D6FA2"/>
    <w:rsid w:val="007D7333"/>
    <w:rsid w:val="007E025C"/>
    <w:rsid w:val="007E1A5D"/>
    <w:rsid w:val="007E28B6"/>
    <w:rsid w:val="007E29A0"/>
    <w:rsid w:val="007E2CAA"/>
    <w:rsid w:val="007E2DCD"/>
    <w:rsid w:val="007E3AF4"/>
    <w:rsid w:val="007E3E59"/>
    <w:rsid w:val="007E7237"/>
    <w:rsid w:val="007E7F97"/>
    <w:rsid w:val="007F0F52"/>
    <w:rsid w:val="007F161D"/>
    <w:rsid w:val="007F1DDB"/>
    <w:rsid w:val="007F26E1"/>
    <w:rsid w:val="007F3038"/>
    <w:rsid w:val="007F3AF0"/>
    <w:rsid w:val="007F48B2"/>
    <w:rsid w:val="007F549E"/>
    <w:rsid w:val="007F5772"/>
    <w:rsid w:val="007F6630"/>
    <w:rsid w:val="007F7E8F"/>
    <w:rsid w:val="008008C0"/>
    <w:rsid w:val="00802CC7"/>
    <w:rsid w:val="00803B5C"/>
    <w:rsid w:val="00803F58"/>
    <w:rsid w:val="0080570E"/>
    <w:rsid w:val="00806A57"/>
    <w:rsid w:val="00806C7E"/>
    <w:rsid w:val="00807379"/>
    <w:rsid w:val="00807814"/>
    <w:rsid w:val="00810C2B"/>
    <w:rsid w:val="00811D62"/>
    <w:rsid w:val="00812439"/>
    <w:rsid w:val="00812F60"/>
    <w:rsid w:val="008136A5"/>
    <w:rsid w:val="00813A2B"/>
    <w:rsid w:val="008152C2"/>
    <w:rsid w:val="0081580D"/>
    <w:rsid w:val="00815E1D"/>
    <w:rsid w:val="00816D16"/>
    <w:rsid w:val="00816DBA"/>
    <w:rsid w:val="008174AB"/>
    <w:rsid w:val="00820067"/>
    <w:rsid w:val="008221BF"/>
    <w:rsid w:val="00822456"/>
    <w:rsid w:val="008236AA"/>
    <w:rsid w:val="008248C5"/>
    <w:rsid w:val="00825018"/>
    <w:rsid w:val="008262B7"/>
    <w:rsid w:val="008267E5"/>
    <w:rsid w:val="00826BF3"/>
    <w:rsid w:val="00827A9B"/>
    <w:rsid w:val="00827B5C"/>
    <w:rsid w:val="008313C1"/>
    <w:rsid w:val="008319FC"/>
    <w:rsid w:val="00833665"/>
    <w:rsid w:val="00833D6D"/>
    <w:rsid w:val="008346C6"/>
    <w:rsid w:val="00835459"/>
    <w:rsid w:val="0083577E"/>
    <w:rsid w:val="00836FDD"/>
    <w:rsid w:val="00837353"/>
    <w:rsid w:val="008404C7"/>
    <w:rsid w:val="00841B8F"/>
    <w:rsid w:val="0084287A"/>
    <w:rsid w:val="008428C2"/>
    <w:rsid w:val="008429AD"/>
    <w:rsid w:val="00842BAE"/>
    <w:rsid w:val="00843738"/>
    <w:rsid w:val="00843AB6"/>
    <w:rsid w:val="0084530C"/>
    <w:rsid w:val="008457E3"/>
    <w:rsid w:val="00845879"/>
    <w:rsid w:val="00847141"/>
    <w:rsid w:val="00847369"/>
    <w:rsid w:val="00847AA5"/>
    <w:rsid w:val="00851C16"/>
    <w:rsid w:val="00851E34"/>
    <w:rsid w:val="00851F9A"/>
    <w:rsid w:val="0085254D"/>
    <w:rsid w:val="00853B0E"/>
    <w:rsid w:val="00854D00"/>
    <w:rsid w:val="008550FA"/>
    <w:rsid w:val="00856B64"/>
    <w:rsid w:val="00856F18"/>
    <w:rsid w:val="0086009B"/>
    <w:rsid w:val="0086019E"/>
    <w:rsid w:val="00860AAA"/>
    <w:rsid w:val="00860EEA"/>
    <w:rsid w:val="008615DB"/>
    <w:rsid w:val="00861890"/>
    <w:rsid w:val="00863BBA"/>
    <w:rsid w:val="00863BCA"/>
    <w:rsid w:val="008642AE"/>
    <w:rsid w:val="00865E59"/>
    <w:rsid w:val="0087085A"/>
    <w:rsid w:val="00870B4F"/>
    <w:rsid w:val="008734C6"/>
    <w:rsid w:val="00873E65"/>
    <w:rsid w:val="0087477E"/>
    <w:rsid w:val="00874C16"/>
    <w:rsid w:val="008750AD"/>
    <w:rsid w:val="00875C11"/>
    <w:rsid w:val="00875D23"/>
    <w:rsid w:val="00877452"/>
    <w:rsid w:val="00877EFB"/>
    <w:rsid w:val="008826CF"/>
    <w:rsid w:val="00884892"/>
    <w:rsid w:val="008854C0"/>
    <w:rsid w:val="0088564C"/>
    <w:rsid w:val="00887E35"/>
    <w:rsid w:val="0089020E"/>
    <w:rsid w:val="008925ED"/>
    <w:rsid w:val="00892AC2"/>
    <w:rsid w:val="0089327A"/>
    <w:rsid w:val="00893C50"/>
    <w:rsid w:val="008943CB"/>
    <w:rsid w:val="00894693"/>
    <w:rsid w:val="008947DC"/>
    <w:rsid w:val="00895B47"/>
    <w:rsid w:val="0089646D"/>
    <w:rsid w:val="0089717B"/>
    <w:rsid w:val="008A0776"/>
    <w:rsid w:val="008A1C69"/>
    <w:rsid w:val="008A2187"/>
    <w:rsid w:val="008A27C1"/>
    <w:rsid w:val="008A3464"/>
    <w:rsid w:val="008A3690"/>
    <w:rsid w:val="008A3C12"/>
    <w:rsid w:val="008A56BB"/>
    <w:rsid w:val="008B048E"/>
    <w:rsid w:val="008B12CA"/>
    <w:rsid w:val="008B40C4"/>
    <w:rsid w:val="008B448D"/>
    <w:rsid w:val="008B470E"/>
    <w:rsid w:val="008B5C8E"/>
    <w:rsid w:val="008B7759"/>
    <w:rsid w:val="008C0D25"/>
    <w:rsid w:val="008C1957"/>
    <w:rsid w:val="008C38FF"/>
    <w:rsid w:val="008C3EF3"/>
    <w:rsid w:val="008C56D3"/>
    <w:rsid w:val="008C64F7"/>
    <w:rsid w:val="008C6E31"/>
    <w:rsid w:val="008D07C2"/>
    <w:rsid w:val="008D0F9D"/>
    <w:rsid w:val="008D1058"/>
    <w:rsid w:val="008D2770"/>
    <w:rsid w:val="008D3535"/>
    <w:rsid w:val="008D5BC9"/>
    <w:rsid w:val="008D6B7B"/>
    <w:rsid w:val="008D6F57"/>
    <w:rsid w:val="008D71CD"/>
    <w:rsid w:val="008D75F4"/>
    <w:rsid w:val="008D79EC"/>
    <w:rsid w:val="008E0399"/>
    <w:rsid w:val="008E08BD"/>
    <w:rsid w:val="008E0E2D"/>
    <w:rsid w:val="008E1285"/>
    <w:rsid w:val="008E128F"/>
    <w:rsid w:val="008E2C77"/>
    <w:rsid w:val="008E2E53"/>
    <w:rsid w:val="008E3118"/>
    <w:rsid w:val="008E3524"/>
    <w:rsid w:val="008E3B73"/>
    <w:rsid w:val="008E438A"/>
    <w:rsid w:val="008E45A9"/>
    <w:rsid w:val="008E509F"/>
    <w:rsid w:val="008E54F0"/>
    <w:rsid w:val="008E5A09"/>
    <w:rsid w:val="008E5DA0"/>
    <w:rsid w:val="008E72D4"/>
    <w:rsid w:val="008E7522"/>
    <w:rsid w:val="008E7E1E"/>
    <w:rsid w:val="008F15D4"/>
    <w:rsid w:val="008F1CFC"/>
    <w:rsid w:val="008F3C21"/>
    <w:rsid w:val="008F46C7"/>
    <w:rsid w:val="008F56DE"/>
    <w:rsid w:val="008F6B12"/>
    <w:rsid w:val="008F6CE5"/>
    <w:rsid w:val="0090080E"/>
    <w:rsid w:val="00900DD9"/>
    <w:rsid w:val="00900EF4"/>
    <w:rsid w:val="0090134F"/>
    <w:rsid w:val="00901444"/>
    <w:rsid w:val="009016EC"/>
    <w:rsid w:val="00902DD1"/>
    <w:rsid w:val="00902F52"/>
    <w:rsid w:val="00904229"/>
    <w:rsid w:val="0090553B"/>
    <w:rsid w:val="009056DD"/>
    <w:rsid w:val="00905A3C"/>
    <w:rsid w:val="00906221"/>
    <w:rsid w:val="009106A6"/>
    <w:rsid w:val="00910BA0"/>
    <w:rsid w:val="0091104B"/>
    <w:rsid w:val="009114F9"/>
    <w:rsid w:val="00913351"/>
    <w:rsid w:val="00913A42"/>
    <w:rsid w:val="00913DFC"/>
    <w:rsid w:val="00914A24"/>
    <w:rsid w:val="00914DB2"/>
    <w:rsid w:val="0091541D"/>
    <w:rsid w:val="00915A97"/>
    <w:rsid w:val="0091650E"/>
    <w:rsid w:val="00917797"/>
    <w:rsid w:val="00920B98"/>
    <w:rsid w:val="00923592"/>
    <w:rsid w:val="0092371A"/>
    <w:rsid w:val="009248CD"/>
    <w:rsid w:val="0092576E"/>
    <w:rsid w:val="00926D2C"/>
    <w:rsid w:val="0093008F"/>
    <w:rsid w:val="009316CE"/>
    <w:rsid w:val="009316D8"/>
    <w:rsid w:val="009318EC"/>
    <w:rsid w:val="009320E6"/>
    <w:rsid w:val="009352D7"/>
    <w:rsid w:val="009354A5"/>
    <w:rsid w:val="009355C6"/>
    <w:rsid w:val="009357C7"/>
    <w:rsid w:val="0093602F"/>
    <w:rsid w:val="009365A6"/>
    <w:rsid w:val="009371F7"/>
    <w:rsid w:val="00937232"/>
    <w:rsid w:val="009401D6"/>
    <w:rsid w:val="00941870"/>
    <w:rsid w:val="009431D8"/>
    <w:rsid w:val="00943F81"/>
    <w:rsid w:val="00944BB9"/>
    <w:rsid w:val="00945DD1"/>
    <w:rsid w:val="009464EF"/>
    <w:rsid w:val="00946B56"/>
    <w:rsid w:val="00947E48"/>
    <w:rsid w:val="00950778"/>
    <w:rsid w:val="009551BF"/>
    <w:rsid w:val="00955418"/>
    <w:rsid w:val="009556E8"/>
    <w:rsid w:val="00955F25"/>
    <w:rsid w:val="009560F4"/>
    <w:rsid w:val="00956794"/>
    <w:rsid w:val="00956F3D"/>
    <w:rsid w:val="0095790F"/>
    <w:rsid w:val="00957CEF"/>
    <w:rsid w:val="00957FA6"/>
    <w:rsid w:val="00962390"/>
    <w:rsid w:val="00963586"/>
    <w:rsid w:val="0096452A"/>
    <w:rsid w:val="00964C3D"/>
    <w:rsid w:val="00964D59"/>
    <w:rsid w:val="00965454"/>
    <w:rsid w:val="00965F73"/>
    <w:rsid w:val="00966137"/>
    <w:rsid w:val="0096638A"/>
    <w:rsid w:val="009666F0"/>
    <w:rsid w:val="00967ACF"/>
    <w:rsid w:val="00970F48"/>
    <w:rsid w:val="00971743"/>
    <w:rsid w:val="009726D2"/>
    <w:rsid w:val="0097280F"/>
    <w:rsid w:val="009732B1"/>
    <w:rsid w:val="00974B9A"/>
    <w:rsid w:val="009750CC"/>
    <w:rsid w:val="0097580C"/>
    <w:rsid w:val="00976B28"/>
    <w:rsid w:val="00977919"/>
    <w:rsid w:val="00977F04"/>
    <w:rsid w:val="00981780"/>
    <w:rsid w:val="009818A5"/>
    <w:rsid w:val="00981A43"/>
    <w:rsid w:val="00981FC1"/>
    <w:rsid w:val="00983117"/>
    <w:rsid w:val="009831FF"/>
    <w:rsid w:val="009852F5"/>
    <w:rsid w:val="00985B61"/>
    <w:rsid w:val="00985E9B"/>
    <w:rsid w:val="009863E3"/>
    <w:rsid w:val="00986739"/>
    <w:rsid w:val="00986D73"/>
    <w:rsid w:val="009877AE"/>
    <w:rsid w:val="009916F1"/>
    <w:rsid w:val="00991B87"/>
    <w:rsid w:val="00992265"/>
    <w:rsid w:val="009940EF"/>
    <w:rsid w:val="0099494C"/>
    <w:rsid w:val="00996D81"/>
    <w:rsid w:val="00997324"/>
    <w:rsid w:val="009A0255"/>
    <w:rsid w:val="009A3631"/>
    <w:rsid w:val="009A4716"/>
    <w:rsid w:val="009A528A"/>
    <w:rsid w:val="009A6878"/>
    <w:rsid w:val="009A734C"/>
    <w:rsid w:val="009B1F16"/>
    <w:rsid w:val="009B4634"/>
    <w:rsid w:val="009B502D"/>
    <w:rsid w:val="009B51B8"/>
    <w:rsid w:val="009B7419"/>
    <w:rsid w:val="009C2055"/>
    <w:rsid w:val="009C2122"/>
    <w:rsid w:val="009C2C46"/>
    <w:rsid w:val="009C2CBB"/>
    <w:rsid w:val="009C363A"/>
    <w:rsid w:val="009C37E5"/>
    <w:rsid w:val="009C3CE8"/>
    <w:rsid w:val="009C4CF8"/>
    <w:rsid w:val="009C5E98"/>
    <w:rsid w:val="009C6171"/>
    <w:rsid w:val="009C6669"/>
    <w:rsid w:val="009C7EBF"/>
    <w:rsid w:val="009D016A"/>
    <w:rsid w:val="009D1EB3"/>
    <w:rsid w:val="009D3A33"/>
    <w:rsid w:val="009D3E66"/>
    <w:rsid w:val="009D4686"/>
    <w:rsid w:val="009D5BC5"/>
    <w:rsid w:val="009D5CE7"/>
    <w:rsid w:val="009D64A8"/>
    <w:rsid w:val="009D7E94"/>
    <w:rsid w:val="009E004A"/>
    <w:rsid w:val="009E0115"/>
    <w:rsid w:val="009E087A"/>
    <w:rsid w:val="009E1A9E"/>
    <w:rsid w:val="009E3BFE"/>
    <w:rsid w:val="009E3CFD"/>
    <w:rsid w:val="009E48B8"/>
    <w:rsid w:val="009E531A"/>
    <w:rsid w:val="009E6218"/>
    <w:rsid w:val="009E6CBC"/>
    <w:rsid w:val="009F0F18"/>
    <w:rsid w:val="009F0F3C"/>
    <w:rsid w:val="009F1737"/>
    <w:rsid w:val="009F2823"/>
    <w:rsid w:val="009F5ADE"/>
    <w:rsid w:val="009F6343"/>
    <w:rsid w:val="009F6714"/>
    <w:rsid w:val="009F6B88"/>
    <w:rsid w:val="009F7513"/>
    <w:rsid w:val="009F7DCA"/>
    <w:rsid w:val="00A001B1"/>
    <w:rsid w:val="00A00D0B"/>
    <w:rsid w:val="00A0107E"/>
    <w:rsid w:val="00A01587"/>
    <w:rsid w:val="00A01EB9"/>
    <w:rsid w:val="00A03977"/>
    <w:rsid w:val="00A03B24"/>
    <w:rsid w:val="00A040B5"/>
    <w:rsid w:val="00A048EB"/>
    <w:rsid w:val="00A05887"/>
    <w:rsid w:val="00A07387"/>
    <w:rsid w:val="00A0760C"/>
    <w:rsid w:val="00A07CBB"/>
    <w:rsid w:val="00A07FBC"/>
    <w:rsid w:val="00A10764"/>
    <w:rsid w:val="00A1086D"/>
    <w:rsid w:val="00A11FCC"/>
    <w:rsid w:val="00A14D22"/>
    <w:rsid w:val="00A151D0"/>
    <w:rsid w:val="00A153E6"/>
    <w:rsid w:val="00A15560"/>
    <w:rsid w:val="00A15EFB"/>
    <w:rsid w:val="00A2025F"/>
    <w:rsid w:val="00A25A00"/>
    <w:rsid w:val="00A260DC"/>
    <w:rsid w:val="00A27FAB"/>
    <w:rsid w:val="00A30501"/>
    <w:rsid w:val="00A30FF5"/>
    <w:rsid w:val="00A313F0"/>
    <w:rsid w:val="00A32960"/>
    <w:rsid w:val="00A32F23"/>
    <w:rsid w:val="00A3347B"/>
    <w:rsid w:val="00A334F9"/>
    <w:rsid w:val="00A35A38"/>
    <w:rsid w:val="00A363C7"/>
    <w:rsid w:val="00A404C6"/>
    <w:rsid w:val="00A42578"/>
    <w:rsid w:val="00A42AA5"/>
    <w:rsid w:val="00A431DA"/>
    <w:rsid w:val="00A432DB"/>
    <w:rsid w:val="00A458D4"/>
    <w:rsid w:val="00A46B72"/>
    <w:rsid w:val="00A50FEC"/>
    <w:rsid w:val="00A510FE"/>
    <w:rsid w:val="00A51518"/>
    <w:rsid w:val="00A51BA2"/>
    <w:rsid w:val="00A52472"/>
    <w:rsid w:val="00A526FD"/>
    <w:rsid w:val="00A53B11"/>
    <w:rsid w:val="00A55453"/>
    <w:rsid w:val="00A57344"/>
    <w:rsid w:val="00A6119D"/>
    <w:rsid w:val="00A624C4"/>
    <w:rsid w:val="00A63BF7"/>
    <w:rsid w:val="00A63CF6"/>
    <w:rsid w:val="00A662C7"/>
    <w:rsid w:val="00A66B34"/>
    <w:rsid w:val="00A66C24"/>
    <w:rsid w:val="00A66F64"/>
    <w:rsid w:val="00A67868"/>
    <w:rsid w:val="00A67DB0"/>
    <w:rsid w:val="00A709EA"/>
    <w:rsid w:val="00A70B8C"/>
    <w:rsid w:val="00A70D3F"/>
    <w:rsid w:val="00A71CDD"/>
    <w:rsid w:val="00A72379"/>
    <w:rsid w:val="00A727F8"/>
    <w:rsid w:val="00A72A5F"/>
    <w:rsid w:val="00A72AD4"/>
    <w:rsid w:val="00A73535"/>
    <w:rsid w:val="00A74154"/>
    <w:rsid w:val="00A75108"/>
    <w:rsid w:val="00A7730F"/>
    <w:rsid w:val="00A8148F"/>
    <w:rsid w:val="00A81DF1"/>
    <w:rsid w:val="00A837B1"/>
    <w:rsid w:val="00A84CF8"/>
    <w:rsid w:val="00A86EE1"/>
    <w:rsid w:val="00A87AD0"/>
    <w:rsid w:val="00A9014C"/>
    <w:rsid w:val="00A904B4"/>
    <w:rsid w:val="00A91B07"/>
    <w:rsid w:val="00A91B64"/>
    <w:rsid w:val="00A91F4C"/>
    <w:rsid w:val="00A92203"/>
    <w:rsid w:val="00A9281E"/>
    <w:rsid w:val="00A92FF9"/>
    <w:rsid w:val="00A951FF"/>
    <w:rsid w:val="00A9680A"/>
    <w:rsid w:val="00A9758C"/>
    <w:rsid w:val="00AA05BD"/>
    <w:rsid w:val="00AA07C6"/>
    <w:rsid w:val="00AA1699"/>
    <w:rsid w:val="00AA2533"/>
    <w:rsid w:val="00AA3B9D"/>
    <w:rsid w:val="00AA4757"/>
    <w:rsid w:val="00AA54C7"/>
    <w:rsid w:val="00AA6403"/>
    <w:rsid w:val="00AA6CB5"/>
    <w:rsid w:val="00AA6DB4"/>
    <w:rsid w:val="00AA750F"/>
    <w:rsid w:val="00AA78D5"/>
    <w:rsid w:val="00AB0F97"/>
    <w:rsid w:val="00AB1569"/>
    <w:rsid w:val="00AB1A8D"/>
    <w:rsid w:val="00AB22F3"/>
    <w:rsid w:val="00AB240D"/>
    <w:rsid w:val="00AB29D2"/>
    <w:rsid w:val="00AB2FBC"/>
    <w:rsid w:val="00AB371E"/>
    <w:rsid w:val="00AB3D04"/>
    <w:rsid w:val="00AB4E92"/>
    <w:rsid w:val="00AB6001"/>
    <w:rsid w:val="00AB6A06"/>
    <w:rsid w:val="00AC0343"/>
    <w:rsid w:val="00AC0585"/>
    <w:rsid w:val="00AC0CD3"/>
    <w:rsid w:val="00AC1055"/>
    <w:rsid w:val="00AC1FE8"/>
    <w:rsid w:val="00AC2037"/>
    <w:rsid w:val="00AC2DF8"/>
    <w:rsid w:val="00AC2F74"/>
    <w:rsid w:val="00AC3224"/>
    <w:rsid w:val="00AC41A2"/>
    <w:rsid w:val="00AC47EE"/>
    <w:rsid w:val="00AC550B"/>
    <w:rsid w:val="00AC6C53"/>
    <w:rsid w:val="00AC7E39"/>
    <w:rsid w:val="00AD0DB4"/>
    <w:rsid w:val="00AD342C"/>
    <w:rsid w:val="00AD3A7F"/>
    <w:rsid w:val="00AD512F"/>
    <w:rsid w:val="00AD6EDD"/>
    <w:rsid w:val="00AD76B5"/>
    <w:rsid w:val="00AE01F5"/>
    <w:rsid w:val="00AE21BA"/>
    <w:rsid w:val="00AE2C88"/>
    <w:rsid w:val="00AE2C98"/>
    <w:rsid w:val="00AE2CFC"/>
    <w:rsid w:val="00AE2D85"/>
    <w:rsid w:val="00AE3D94"/>
    <w:rsid w:val="00AE4697"/>
    <w:rsid w:val="00AE5CB7"/>
    <w:rsid w:val="00AE7107"/>
    <w:rsid w:val="00AE7326"/>
    <w:rsid w:val="00AE73A9"/>
    <w:rsid w:val="00AF03A3"/>
    <w:rsid w:val="00AF0A3E"/>
    <w:rsid w:val="00AF20A8"/>
    <w:rsid w:val="00AF2A27"/>
    <w:rsid w:val="00AF3170"/>
    <w:rsid w:val="00AF3DB8"/>
    <w:rsid w:val="00AF4496"/>
    <w:rsid w:val="00AF47C8"/>
    <w:rsid w:val="00AF4AAC"/>
    <w:rsid w:val="00AF4AD4"/>
    <w:rsid w:val="00AF5071"/>
    <w:rsid w:val="00AF553F"/>
    <w:rsid w:val="00AF6A28"/>
    <w:rsid w:val="00AF7014"/>
    <w:rsid w:val="00AF751D"/>
    <w:rsid w:val="00AF7913"/>
    <w:rsid w:val="00AF7B8C"/>
    <w:rsid w:val="00AF7FDF"/>
    <w:rsid w:val="00B02434"/>
    <w:rsid w:val="00B02AED"/>
    <w:rsid w:val="00B0310B"/>
    <w:rsid w:val="00B04029"/>
    <w:rsid w:val="00B044C3"/>
    <w:rsid w:val="00B0472D"/>
    <w:rsid w:val="00B054E5"/>
    <w:rsid w:val="00B060AA"/>
    <w:rsid w:val="00B06A38"/>
    <w:rsid w:val="00B06ABB"/>
    <w:rsid w:val="00B07FEE"/>
    <w:rsid w:val="00B100F9"/>
    <w:rsid w:val="00B104D9"/>
    <w:rsid w:val="00B107BB"/>
    <w:rsid w:val="00B11250"/>
    <w:rsid w:val="00B11897"/>
    <w:rsid w:val="00B119B6"/>
    <w:rsid w:val="00B123D1"/>
    <w:rsid w:val="00B12414"/>
    <w:rsid w:val="00B1345E"/>
    <w:rsid w:val="00B136C4"/>
    <w:rsid w:val="00B13F22"/>
    <w:rsid w:val="00B14654"/>
    <w:rsid w:val="00B159C4"/>
    <w:rsid w:val="00B17791"/>
    <w:rsid w:val="00B17B9A"/>
    <w:rsid w:val="00B20986"/>
    <w:rsid w:val="00B20C5B"/>
    <w:rsid w:val="00B23241"/>
    <w:rsid w:val="00B23A20"/>
    <w:rsid w:val="00B242F9"/>
    <w:rsid w:val="00B2437F"/>
    <w:rsid w:val="00B246A2"/>
    <w:rsid w:val="00B24CD4"/>
    <w:rsid w:val="00B24FDE"/>
    <w:rsid w:val="00B2582F"/>
    <w:rsid w:val="00B25838"/>
    <w:rsid w:val="00B26182"/>
    <w:rsid w:val="00B26910"/>
    <w:rsid w:val="00B2722D"/>
    <w:rsid w:val="00B276B7"/>
    <w:rsid w:val="00B3037C"/>
    <w:rsid w:val="00B305BF"/>
    <w:rsid w:val="00B3106B"/>
    <w:rsid w:val="00B32B11"/>
    <w:rsid w:val="00B33051"/>
    <w:rsid w:val="00B333E9"/>
    <w:rsid w:val="00B33FD1"/>
    <w:rsid w:val="00B34626"/>
    <w:rsid w:val="00B34943"/>
    <w:rsid w:val="00B349F1"/>
    <w:rsid w:val="00B379A5"/>
    <w:rsid w:val="00B37A4F"/>
    <w:rsid w:val="00B411E2"/>
    <w:rsid w:val="00B41F40"/>
    <w:rsid w:val="00B420A1"/>
    <w:rsid w:val="00B4275D"/>
    <w:rsid w:val="00B42954"/>
    <w:rsid w:val="00B42A55"/>
    <w:rsid w:val="00B44E22"/>
    <w:rsid w:val="00B45154"/>
    <w:rsid w:val="00B475E7"/>
    <w:rsid w:val="00B517A0"/>
    <w:rsid w:val="00B51A1E"/>
    <w:rsid w:val="00B51BC4"/>
    <w:rsid w:val="00B521CC"/>
    <w:rsid w:val="00B52566"/>
    <w:rsid w:val="00B52968"/>
    <w:rsid w:val="00B539F9"/>
    <w:rsid w:val="00B53FD9"/>
    <w:rsid w:val="00B55DC8"/>
    <w:rsid w:val="00B56E53"/>
    <w:rsid w:val="00B574FC"/>
    <w:rsid w:val="00B6375E"/>
    <w:rsid w:val="00B64890"/>
    <w:rsid w:val="00B6696F"/>
    <w:rsid w:val="00B66B60"/>
    <w:rsid w:val="00B67442"/>
    <w:rsid w:val="00B67D6C"/>
    <w:rsid w:val="00B67E34"/>
    <w:rsid w:val="00B7149E"/>
    <w:rsid w:val="00B7164F"/>
    <w:rsid w:val="00B718E5"/>
    <w:rsid w:val="00B71C73"/>
    <w:rsid w:val="00B71FC2"/>
    <w:rsid w:val="00B72409"/>
    <w:rsid w:val="00B7292F"/>
    <w:rsid w:val="00B7388C"/>
    <w:rsid w:val="00B7396B"/>
    <w:rsid w:val="00B746AC"/>
    <w:rsid w:val="00B74C1B"/>
    <w:rsid w:val="00B80388"/>
    <w:rsid w:val="00B806E0"/>
    <w:rsid w:val="00B8107F"/>
    <w:rsid w:val="00B81622"/>
    <w:rsid w:val="00B81DCB"/>
    <w:rsid w:val="00B81E2B"/>
    <w:rsid w:val="00B82050"/>
    <w:rsid w:val="00B82349"/>
    <w:rsid w:val="00B847F0"/>
    <w:rsid w:val="00B84FF8"/>
    <w:rsid w:val="00B8564F"/>
    <w:rsid w:val="00B856A3"/>
    <w:rsid w:val="00B85EC6"/>
    <w:rsid w:val="00B86752"/>
    <w:rsid w:val="00B90206"/>
    <w:rsid w:val="00B91EAE"/>
    <w:rsid w:val="00B92DD3"/>
    <w:rsid w:val="00B9594C"/>
    <w:rsid w:val="00B95A12"/>
    <w:rsid w:val="00B95E0C"/>
    <w:rsid w:val="00B9636B"/>
    <w:rsid w:val="00B964F9"/>
    <w:rsid w:val="00B969C1"/>
    <w:rsid w:val="00B97D51"/>
    <w:rsid w:val="00BA01C6"/>
    <w:rsid w:val="00BA01DB"/>
    <w:rsid w:val="00BA1903"/>
    <w:rsid w:val="00BA1DE4"/>
    <w:rsid w:val="00BA22A0"/>
    <w:rsid w:val="00BA2DF2"/>
    <w:rsid w:val="00BA3C90"/>
    <w:rsid w:val="00BA45DE"/>
    <w:rsid w:val="00BA509C"/>
    <w:rsid w:val="00BB0C7E"/>
    <w:rsid w:val="00BB0DBF"/>
    <w:rsid w:val="00BB3C2A"/>
    <w:rsid w:val="00BB3CA9"/>
    <w:rsid w:val="00BB466C"/>
    <w:rsid w:val="00BB487B"/>
    <w:rsid w:val="00BB4DB9"/>
    <w:rsid w:val="00BB4F62"/>
    <w:rsid w:val="00BB5549"/>
    <w:rsid w:val="00BB55DE"/>
    <w:rsid w:val="00BB77EA"/>
    <w:rsid w:val="00BC167E"/>
    <w:rsid w:val="00BC1710"/>
    <w:rsid w:val="00BC3CA4"/>
    <w:rsid w:val="00BC4A2A"/>
    <w:rsid w:val="00BC4B20"/>
    <w:rsid w:val="00BC52F6"/>
    <w:rsid w:val="00BC61FA"/>
    <w:rsid w:val="00BD0625"/>
    <w:rsid w:val="00BD1B24"/>
    <w:rsid w:val="00BD211D"/>
    <w:rsid w:val="00BD2733"/>
    <w:rsid w:val="00BD2B70"/>
    <w:rsid w:val="00BD2C80"/>
    <w:rsid w:val="00BD522E"/>
    <w:rsid w:val="00BE018B"/>
    <w:rsid w:val="00BE046D"/>
    <w:rsid w:val="00BE04BD"/>
    <w:rsid w:val="00BE071A"/>
    <w:rsid w:val="00BE11AD"/>
    <w:rsid w:val="00BE1857"/>
    <w:rsid w:val="00BE28EE"/>
    <w:rsid w:val="00BE3A43"/>
    <w:rsid w:val="00BE3AA9"/>
    <w:rsid w:val="00BE3E81"/>
    <w:rsid w:val="00BE5C40"/>
    <w:rsid w:val="00BE7992"/>
    <w:rsid w:val="00BE7DE4"/>
    <w:rsid w:val="00BF0C9E"/>
    <w:rsid w:val="00BF2703"/>
    <w:rsid w:val="00BF3F87"/>
    <w:rsid w:val="00BF431E"/>
    <w:rsid w:val="00BF4669"/>
    <w:rsid w:val="00BF5EEC"/>
    <w:rsid w:val="00BF6178"/>
    <w:rsid w:val="00BF69CF"/>
    <w:rsid w:val="00BF6B76"/>
    <w:rsid w:val="00C005C6"/>
    <w:rsid w:val="00C0075A"/>
    <w:rsid w:val="00C01F23"/>
    <w:rsid w:val="00C02A90"/>
    <w:rsid w:val="00C031D3"/>
    <w:rsid w:val="00C031FA"/>
    <w:rsid w:val="00C04EF8"/>
    <w:rsid w:val="00C062E0"/>
    <w:rsid w:val="00C06D9C"/>
    <w:rsid w:val="00C07E02"/>
    <w:rsid w:val="00C1034D"/>
    <w:rsid w:val="00C12E8D"/>
    <w:rsid w:val="00C1359F"/>
    <w:rsid w:val="00C14896"/>
    <w:rsid w:val="00C14CD5"/>
    <w:rsid w:val="00C155AD"/>
    <w:rsid w:val="00C168D2"/>
    <w:rsid w:val="00C1772D"/>
    <w:rsid w:val="00C214BC"/>
    <w:rsid w:val="00C245CA"/>
    <w:rsid w:val="00C24669"/>
    <w:rsid w:val="00C25077"/>
    <w:rsid w:val="00C259C2"/>
    <w:rsid w:val="00C276B0"/>
    <w:rsid w:val="00C27C24"/>
    <w:rsid w:val="00C27CD0"/>
    <w:rsid w:val="00C27D89"/>
    <w:rsid w:val="00C304EA"/>
    <w:rsid w:val="00C306B5"/>
    <w:rsid w:val="00C30A07"/>
    <w:rsid w:val="00C321FC"/>
    <w:rsid w:val="00C32898"/>
    <w:rsid w:val="00C32DF1"/>
    <w:rsid w:val="00C338FD"/>
    <w:rsid w:val="00C34ABE"/>
    <w:rsid w:val="00C3511E"/>
    <w:rsid w:val="00C36854"/>
    <w:rsid w:val="00C378D8"/>
    <w:rsid w:val="00C37E17"/>
    <w:rsid w:val="00C40099"/>
    <w:rsid w:val="00C40A15"/>
    <w:rsid w:val="00C411E6"/>
    <w:rsid w:val="00C414FB"/>
    <w:rsid w:val="00C41DCA"/>
    <w:rsid w:val="00C43DD6"/>
    <w:rsid w:val="00C4521C"/>
    <w:rsid w:val="00C459D3"/>
    <w:rsid w:val="00C500CF"/>
    <w:rsid w:val="00C501AF"/>
    <w:rsid w:val="00C5046E"/>
    <w:rsid w:val="00C51313"/>
    <w:rsid w:val="00C51393"/>
    <w:rsid w:val="00C52389"/>
    <w:rsid w:val="00C52D6F"/>
    <w:rsid w:val="00C55414"/>
    <w:rsid w:val="00C557FE"/>
    <w:rsid w:val="00C55B76"/>
    <w:rsid w:val="00C55D44"/>
    <w:rsid w:val="00C568F4"/>
    <w:rsid w:val="00C56CF0"/>
    <w:rsid w:val="00C5787D"/>
    <w:rsid w:val="00C601FC"/>
    <w:rsid w:val="00C60E3A"/>
    <w:rsid w:val="00C627BC"/>
    <w:rsid w:val="00C628FA"/>
    <w:rsid w:val="00C6364D"/>
    <w:rsid w:val="00C663BE"/>
    <w:rsid w:val="00C66D67"/>
    <w:rsid w:val="00C672E9"/>
    <w:rsid w:val="00C67AB6"/>
    <w:rsid w:val="00C70CB4"/>
    <w:rsid w:val="00C71FB8"/>
    <w:rsid w:val="00C72311"/>
    <w:rsid w:val="00C73CC6"/>
    <w:rsid w:val="00C748DA"/>
    <w:rsid w:val="00C74D16"/>
    <w:rsid w:val="00C7522F"/>
    <w:rsid w:val="00C7652B"/>
    <w:rsid w:val="00C765CE"/>
    <w:rsid w:val="00C767B2"/>
    <w:rsid w:val="00C778A8"/>
    <w:rsid w:val="00C8082A"/>
    <w:rsid w:val="00C8443B"/>
    <w:rsid w:val="00C84505"/>
    <w:rsid w:val="00C85080"/>
    <w:rsid w:val="00C86728"/>
    <w:rsid w:val="00C9034C"/>
    <w:rsid w:val="00C91768"/>
    <w:rsid w:val="00C919F9"/>
    <w:rsid w:val="00C931E5"/>
    <w:rsid w:val="00C93CBC"/>
    <w:rsid w:val="00C94088"/>
    <w:rsid w:val="00C9435E"/>
    <w:rsid w:val="00C95CB7"/>
    <w:rsid w:val="00C979B6"/>
    <w:rsid w:val="00CA0439"/>
    <w:rsid w:val="00CA089A"/>
    <w:rsid w:val="00CA32A1"/>
    <w:rsid w:val="00CA3BC0"/>
    <w:rsid w:val="00CA5631"/>
    <w:rsid w:val="00CA6056"/>
    <w:rsid w:val="00CA6A6E"/>
    <w:rsid w:val="00CA7500"/>
    <w:rsid w:val="00CA7975"/>
    <w:rsid w:val="00CA7CF9"/>
    <w:rsid w:val="00CA7ED3"/>
    <w:rsid w:val="00CB0A69"/>
    <w:rsid w:val="00CB14FC"/>
    <w:rsid w:val="00CB15CF"/>
    <w:rsid w:val="00CB24BD"/>
    <w:rsid w:val="00CB261D"/>
    <w:rsid w:val="00CB3D57"/>
    <w:rsid w:val="00CB3F91"/>
    <w:rsid w:val="00CB5422"/>
    <w:rsid w:val="00CB56FF"/>
    <w:rsid w:val="00CB5AED"/>
    <w:rsid w:val="00CB5BD5"/>
    <w:rsid w:val="00CB5C03"/>
    <w:rsid w:val="00CB6795"/>
    <w:rsid w:val="00CB6D78"/>
    <w:rsid w:val="00CC0988"/>
    <w:rsid w:val="00CC1AAC"/>
    <w:rsid w:val="00CC279C"/>
    <w:rsid w:val="00CD27D4"/>
    <w:rsid w:val="00CD3ACC"/>
    <w:rsid w:val="00CD3B5C"/>
    <w:rsid w:val="00CD5C01"/>
    <w:rsid w:val="00CD7FB9"/>
    <w:rsid w:val="00CE05D3"/>
    <w:rsid w:val="00CE0718"/>
    <w:rsid w:val="00CE469A"/>
    <w:rsid w:val="00CE511C"/>
    <w:rsid w:val="00CE57D6"/>
    <w:rsid w:val="00CE5A35"/>
    <w:rsid w:val="00CE660B"/>
    <w:rsid w:val="00CE6D54"/>
    <w:rsid w:val="00CE6E97"/>
    <w:rsid w:val="00CF204D"/>
    <w:rsid w:val="00CF4277"/>
    <w:rsid w:val="00CF5074"/>
    <w:rsid w:val="00CF5C51"/>
    <w:rsid w:val="00CF78F7"/>
    <w:rsid w:val="00CF7F5C"/>
    <w:rsid w:val="00D00948"/>
    <w:rsid w:val="00D0114C"/>
    <w:rsid w:val="00D014FF"/>
    <w:rsid w:val="00D026D5"/>
    <w:rsid w:val="00D02BDF"/>
    <w:rsid w:val="00D043D2"/>
    <w:rsid w:val="00D04895"/>
    <w:rsid w:val="00D052A4"/>
    <w:rsid w:val="00D05BE2"/>
    <w:rsid w:val="00D065BF"/>
    <w:rsid w:val="00D074DA"/>
    <w:rsid w:val="00D07AAC"/>
    <w:rsid w:val="00D10030"/>
    <w:rsid w:val="00D112D9"/>
    <w:rsid w:val="00D11691"/>
    <w:rsid w:val="00D11F3B"/>
    <w:rsid w:val="00D13B22"/>
    <w:rsid w:val="00D1429F"/>
    <w:rsid w:val="00D149A2"/>
    <w:rsid w:val="00D153AE"/>
    <w:rsid w:val="00D155B1"/>
    <w:rsid w:val="00D1719C"/>
    <w:rsid w:val="00D20A30"/>
    <w:rsid w:val="00D20F20"/>
    <w:rsid w:val="00D210F8"/>
    <w:rsid w:val="00D219CE"/>
    <w:rsid w:val="00D21F5F"/>
    <w:rsid w:val="00D22620"/>
    <w:rsid w:val="00D23CDB"/>
    <w:rsid w:val="00D23DB5"/>
    <w:rsid w:val="00D24064"/>
    <w:rsid w:val="00D2517F"/>
    <w:rsid w:val="00D2636E"/>
    <w:rsid w:val="00D26882"/>
    <w:rsid w:val="00D305EC"/>
    <w:rsid w:val="00D312B6"/>
    <w:rsid w:val="00D313F1"/>
    <w:rsid w:val="00D31DFC"/>
    <w:rsid w:val="00D330B3"/>
    <w:rsid w:val="00D360A9"/>
    <w:rsid w:val="00D36F7C"/>
    <w:rsid w:val="00D37960"/>
    <w:rsid w:val="00D4294B"/>
    <w:rsid w:val="00D4346A"/>
    <w:rsid w:val="00D442F8"/>
    <w:rsid w:val="00D448C4"/>
    <w:rsid w:val="00D4614F"/>
    <w:rsid w:val="00D46CED"/>
    <w:rsid w:val="00D46D1A"/>
    <w:rsid w:val="00D46EDF"/>
    <w:rsid w:val="00D47CF6"/>
    <w:rsid w:val="00D50C26"/>
    <w:rsid w:val="00D52AA8"/>
    <w:rsid w:val="00D543E5"/>
    <w:rsid w:val="00D5547B"/>
    <w:rsid w:val="00D55708"/>
    <w:rsid w:val="00D573A3"/>
    <w:rsid w:val="00D57C9A"/>
    <w:rsid w:val="00D60771"/>
    <w:rsid w:val="00D60F90"/>
    <w:rsid w:val="00D61FB5"/>
    <w:rsid w:val="00D62763"/>
    <w:rsid w:val="00D62A9D"/>
    <w:rsid w:val="00D6318F"/>
    <w:rsid w:val="00D631C9"/>
    <w:rsid w:val="00D632DF"/>
    <w:rsid w:val="00D634FC"/>
    <w:rsid w:val="00D636C9"/>
    <w:rsid w:val="00D63A24"/>
    <w:rsid w:val="00D63CCC"/>
    <w:rsid w:val="00D66323"/>
    <w:rsid w:val="00D67322"/>
    <w:rsid w:val="00D67B10"/>
    <w:rsid w:val="00D67E3E"/>
    <w:rsid w:val="00D67F9F"/>
    <w:rsid w:val="00D71B29"/>
    <w:rsid w:val="00D724E8"/>
    <w:rsid w:val="00D735F5"/>
    <w:rsid w:val="00D736FF"/>
    <w:rsid w:val="00D74220"/>
    <w:rsid w:val="00D742F0"/>
    <w:rsid w:val="00D74307"/>
    <w:rsid w:val="00D74DE7"/>
    <w:rsid w:val="00D74E13"/>
    <w:rsid w:val="00D7547A"/>
    <w:rsid w:val="00D75CF1"/>
    <w:rsid w:val="00D7670A"/>
    <w:rsid w:val="00D813F4"/>
    <w:rsid w:val="00D81DCA"/>
    <w:rsid w:val="00D827ED"/>
    <w:rsid w:val="00D82A04"/>
    <w:rsid w:val="00D84FF9"/>
    <w:rsid w:val="00D85F2B"/>
    <w:rsid w:val="00D86030"/>
    <w:rsid w:val="00D87908"/>
    <w:rsid w:val="00D90AF8"/>
    <w:rsid w:val="00D934D7"/>
    <w:rsid w:val="00D93FB7"/>
    <w:rsid w:val="00D9524A"/>
    <w:rsid w:val="00D9683A"/>
    <w:rsid w:val="00D96B42"/>
    <w:rsid w:val="00D97E8D"/>
    <w:rsid w:val="00DA0274"/>
    <w:rsid w:val="00DA0E73"/>
    <w:rsid w:val="00DA1B95"/>
    <w:rsid w:val="00DA1C8B"/>
    <w:rsid w:val="00DA1E05"/>
    <w:rsid w:val="00DA2051"/>
    <w:rsid w:val="00DA2D59"/>
    <w:rsid w:val="00DA32B6"/>
    <w:rsid w:val="00DA4521"/>
    <w:rsid w:val="00DA54D9"/>
    <w:rsid w:val="00DA59E7"/>
    <w:rsid w:val="00DA5D2C"/>
    <w:rsid w:val="00DA6298"/>
    <w:rsid w:val="00DA722A"/>
    <w:rsid w:val="00DA7502"/>
    <w:rsid w:val="00DA797B"/>
    <w:rsid w:val="00DB0008"/>
    <w:rsid w:val="00DB06EE"/>
    <w:rsid w:val="00DB0F7F"/>
    <w:rsid w:val="00DB1B1E"/>
    <w:rsid w:val="00DB3BEF"/>
    <w:rsid w:val="00DB4E7E"/>
    <w:rsid w:val="00DB5277"/>
    <w:rsid w:val="00DB73A2"/>
    <w:rsid w:val="00DB7ABA"/>
    <w:rsid w:val="00DB7EC8"/>
    <w:rsid w:val="00DC0981"/>
    <w:rsid w:val="00DC179E"/>
    <w:rsid w:val="00DC21B2"/>
    <w:rsid w:val="00DC244E"/>
    <w:rsid w:val="00DC2CD5"/>
    <w:rsid w:val="00DC40F7"/>
    <w:rsid w:val="00DC4FF7"/>
    <w:rsid w:val="00DC5788"/>
    <w:rsid w:val="00DC5C23"/>
    <w:rsid w:val="00DC6998"/>
    <w:rsid w:val="00DC6F98"/>
    <w:rsid w:val="00DC7827"/>
    <w:rsid w:val="00DC7A19"/>
    <w:rsid w:val="00DD3E1F"/>
    <w:rsid w:val="00DD710B"/>
    <w:rsid w:val="00DE04ED"/>
    <w:rsid w:val="00DE0EC5"/>
    <w:rsid w:val="00DE10E9"/>
    <w:rsid w:val="00DE29A9"/>
    <w:rsid w:val="00DE3178"/>
    <w:rsid w:val="00DE3E09"/>
    <w:rsid w:val="00DE4926"/>
    <w:rsid w:val="00DE4DA0"/>
    <w:rsid w:val="00DE6606"/>
    <w:rsid w:val="00DE6D02"/>
    <w:rsid w:val="00DE756A"/>
    <w:rsid w:val="00DF0666"/>
    <w:rsid w:val="00DF06F7"/>
    <w:rsid w:val="00DF168C"/>
    <w:rsid w:val="00DF24FB"/>
    <w:rsid w:val="00DF29F8"/>
    <w:rsid w:val="00DF37F5"/>
    <w:rsid w:val="00DF45E5"/>
    <w:rsid w:val="00DF480E"/>
    <w:rsid w:val="00DF4D48"/>
    <w:rsid w:val="00DF4FD2"/>
    <w:rsid w:val="00DF57D0"/>
    <w:rsid w:val="00DF5FF3"/>
    <w:rsid w:val="00DF797E"/>
    <w:rsid w:val="00E0014E"/>
    <w:rsid w:val="00E00329"/>
    <w:rsid w:val="00E025CB"/>
    <w:rsid w:val="00E0276C"/>
    <w:rsid w:val="00E02B41"/>
    <w:rsid w:val="00E0572E"/>
    <w:rsid w:val="00E06403"/>
    <w:rsid w:val="00E06803"/>
    <w:rsid w:val="00E071C9"/>
    <w:rsid w:val="00E10362"/>
    <w:rsid w:val="00E10446"/>
    <w:rsid w:val="00E107DD"/>
    <w:rsid w:val="00E11CD3"/>
    <w:rsid w:val="00E12413"/>
    <w:rsid w:val="00E12E66"/>
    <w:rsid w:val="00E133F5"/>
    <w:rsid w:val="00E136FF"/>
    <w:rsid w:val="00E14F2E"/>
    <w:rsid w:val="00E1611B"/>
    <w:rsid w:val="00E162DD"/>
    <w:rsid w:val="00E17DD9"/>
    <w:rsid w:val="00E17EFD"/>
    <w:rsid w:val="00E204F1"/>
    <w:rsid w:val="00E22D0C"/>
    <w:rsid w:val="00E24B9B"/>
    <w:rsid w:val="00E25731"/>
    <w:rsid w:val="00E2601F"/>
    <w:rsid w:val="00E26172"/>
    <w:rsid w:val="00E261A3"/>
    <w:rsid w:val="00E26346"/>
    <w:rsid w:val="00E30031"/>
    <w:rsid w:val="00E308B7"/>
    <w:rsid w:val="00E309C4"/>
    <w:rsid w:val="00E32376"/>
    <w:rsid w:val="00E32D2F"/>
    <w:rsid w:val="00E32FC8"/>
    <w:rsid w:val="00E357B3"/>
    <w:rsid w:val="00E35D9E"/>
    <w:rsid w:val="00E36AB0"/>
    <w:rsid w:val="00E401DD"/>
    <w:rsid w:val="00E406A0"/>
    <w:rsid w:val="00E42B17"/>
    <w:rsid w:val="00E435EA"/>
    <w:rsid w:val="00E4364A"/>
    <w:rsid w:val="00E43CD2"/>
    <w:rsid w:val="00E45648"/>
    <w:rsid w:val="00E45A21"/>
    <w:rsid w:val="00E463E2"/>
    <w:rsid w:val="00E4676F"/>
    <w:rsid w:val="00E5026D"/>
    <w:rsid w:val="00E50CDB"/>
    <w:rsid w:val="00E51A3F"/>
    <w:rsid w:val="00E52471"/>
    <w:rsid w:val="00E53E6C"/>
    <w:rsid w:val="00E53EED"/>
    <w:rsid w:val="00E5460B"/>
    <w:rsid w:val="00E56320"/>
    <w:rsid w:val="00E57638"/>
    <w:rsid w:val="00E57B7B"/>
    <w:rsid w:val="00E57CAF"/>
    <w:rsid w:val="00E57DD7"/>
    <w:rsid w:val="00E57F27"/>
    <w:rsid w:val="00E605D0"/>
    <w:rsid w:val="00E62E34"/>
    <w:rsid w:val="00E65D14"/>
    <w:rsid w:val="00E66FAF"/>
    <w:rsid w:val="00E7084A"/>
    <w:rsid w:val="00E71CF0"/>
    <w:rsid w:val="00E7219A"/>
    <w:rsid w:val="00E72B8F"/>
    <w:rsid w:val="00E72E35"/>
    <w:rsid w:val="00E74798"/>
    <w:rsid w:val="00E75439"/>
    <w:rsid w:val="00E75DEF"/>
    <w:rsid w:val="00E76DB8"/>
    <w:rsid w:val="00E77D56"/>
    <w:rsid w:val="00E81974"/>
    <w:rsid w:val="00E82BAF"/>
    <w:rsid w:val="00E82F3A"/>
    <w:rsid w:val="00E83904"/>
    <w:rsid w:val="00E84213"/>
    <w:rsid w:val="00E84983"/>
    <w:rsid w:val="00E84AA7"/>
    <w:rsid w:val="00E85A97"/>
    <w:rsid w:val="00E908DC"/>
    <w:rsid w:val="00E909C2"/>
    <w:rsid w:val="00E916EC"/>
    <w:rsid w:val="00E918B6"/>
    <w:rsid w:val="00E91D05"/>
    <w:rsid w:val="00E91DED"/>
    <w:rsid w:val="00E920C7"/>
    <w:rsid w:val="00E930F3"/>
    <w:rsid w:val="00E934A6"/>
    <w:rsid w:val="00E93F72"/>
    <w:rsid w:val="00E94020"/>
    <w:rsid w:val="00E94298"/>
    <w:rsid w:val="00E956DB"/>
    <w:rsid w:val="00E95916"/>
    <w:rsid w:val="00E95A5A"/>
    <w:rsid w:val="00E96B2F"/>
    <w:rsid w:val="00E96B56"/>
    <w:rsid w:val="00E971C4"/>
    <w:rsid w:val="00EA0137"/>
    <w:rsid w:val="00EA2AA4"/>
    <w:rsid w:val="00EA2B77"/>
    <w:rsid w:val="00EA3209"/>
    <w:rsid w:val="00EA3371"/>
    <w:rsid w:val="00EA36B6"/>
    <w:rsid w:val="00EA39C4"/>
    <w:rsid w:val="00EA4B0B"/>
    <w:rsid w:val="00EA5BEE"/>
    <w:rsid w:val="00EA75DF"/>
    <w:rsid w:val="00EB03AA"/>
    <w:rsid w:val="00EB1974"/>
    <w:rsid w:val="00EB3541"/>
    <w:rsid w:val="00EB501E"/>
    <w:rsid w:val="00EB5F15"/>
    <w:rsid w:val="00EB6C04"/>
    <w:rsid w:val="00EB727A"/>
    <w:rsid w:val="00EB74CE"/>
    <w:rsid w:val="00EC0FC6"/>
    <w:rsid w:val="00EC17CA"/>
    <w:rsid w:val="00EC1AE9"/>
    <w:rsid w:val="00EC20CD"/>
    <w:rsid w:val="00EC2833"/>
    <w:rsid w:val="00EC28A1"/>
    <w:rsid w:val="00EC2C9D"/>
    <w:rsid w:val="00EC5A8D"/>
    <w:rsid w:val="00EC6A8A"/>
    <w:rsid w:val="00EC795F"/>
    <w:rsid w:val="00ED078A"/>
    <w:rsid w:val="00ED0805"/>
    <w:rsid w:val="00ED0A3D"/>
    <w:rsid w:val="00ED4046"/>
    <w:rsid w:val="00ED5301"/>
    <w:rsid w:val="00ED668F"/>
    <w:rsid w:val="00ED6A9D"/>
    <w:rsid w:val="00ED7DDD"/>
    <w:rsid w:val="00EE061D"/>
    <w:rsid w:val="00EE0A3B"/>
    <w:rsid w:val="00EE1017"/>
    <w:rsid w:val="00EE235D"/>
    <w:rsid w:val="00EE237F"/>
    <w:rsid w:val="00EE294E"/>
    <w:rsid w:val="00EE2AFB"/>
    <w:rsid w:val="00EE37FB"/>
    <w:rsid w:val="00EE3CCD"/>
    <w:rsid w:val="00EE43EC"/>
    <w:rsid w:val="00EE4E89"/>
    <w:rsid w:val="00EE677C"/>
    <w:rsid w:val="00EE7037"/>
    <w:rsid w:val="00EF008F"/>
    <w:rsid w:val="00EF0465"/>
    <w:rsid w:val="00EF0922"/>
    <w:rsid w:val="00EF0E9B"/>
    <w:rsid w:val="00EF103B"/>
    <w:rsid w:val="00EF1099"/>
    <w:rsid w:val="00EF1D17"/>
    <w:rsid w:val="00EF516F"/>
    <w:rsid w:val="00EF5662"/>
    <w:rsid w:val="00EF574D"/>
    <w:rsid w:val="00EF5DED"/>
    <w:rsid w:val="00EF5F4A"/>
    <w:rsid w:val="00EF7527"/>
    <w:rsid w:val="00EF7FB2"/>
    <w:rsid w:val="00F0029D"/>
    <w:rsid w:val="00F002DB"/>
    <w:rsid w:val="00F00302"/>
    <w:rsid w:val="00F006D3"/>
    <w:rsid w:val="00F00997"/>
    <w:rsid w:val="00F00EE7"/>
    <w:rsid w:val="00F033A8"/>
    <w:rsid w:val="00F03E4B"/>
    <w:rsid w:val="00F04671"/>
    <w:rsid w:val="00F0608F"/>
    <w:rsid w:val="00F06B01"/>
    <w:rsid w:val="00F11847"/>
    <w:rsid w:val="00F12272"/>
    <w:rsid w:val="00F12910"/>
    <w:rsid w:val="00F148E0"/>
    <w:rsid w:val="00F14E88"/>
    <w:rsid w:val="00F1547E"/>
    <w:rsid w:val="00F16009"/>
    <w:rsid w:val="00F16492"/>
    <w:rsid w:val="00F167C4"/>
    <w:rsid w:val="00F16A7F"/>
    <w:rsid w:val="00F1797A"/>
    <w:rsid w:val="00F2019F"/>
    <w:rsid w:val="00F201BC"/>
    <w:rsid w:val="00F2079C"/>
    <w:rsid w:val="00F21302"/>
    <w:rsid w:val="00F21F37"/>
    <w:rsid w:val="00F22555"/>
    <w:rsid w:val="00F27784"/>
    <w:rsid w:val="00F323FB"/>
    <w:rsid w:val="00F32DEF"/>
    <w:rsid w:val="00F33FDA"/>
    <w:rsid w:val="00F34253"/>
    <w:rsid w:val="00F34387"/>
    <w:rsid w:val="00F34D6C"/>
    <w:rsid w:val="00F35088"/>
    <w:rsid w:val="00F355F6"/>
    <w:rsid w:val="00F3561F"/>
    <w:rsid w:val="00F3617E"/>
    <w:rsid w:val="00F36E80"/>
    <w:rsid w:val="00F40EA9"/>
    <w:rsid w:val="00F42757"/>
    <w:rsid w:val="00F4282A"/>
    <w:rsid w:val="00F43473"/>
    <w:rsid w:val="00F4554B"/>
    <w:rsid w:val="00F459BB"/>
    <w:rsid w:val="00F45C66"/>
    <w:rsid w:val="00F46E33"/>
    <w:rsid w:val="00F46E7E"/>
    <w:rsid w:val="00F4740C"/>
    <w:rsid w:val="00F476F1"/>
    <w:rsid w:val="00F50CE7"/>
    <w:rsid w:val="00F511AD"/>
    <w:rsid w:val="00F52A7F"/>
    <w:rsid w:val="00F52D32"/>
    <w:rsid w:val="00F5345F"/>
    <w:rsid w:val="00F53FE5"/>
    <w:rsid w:val="00F5442A"/>
    <w:rsid w:val="00F546D8"/>
    <w:rsid w:val="00F5535D"/>
    <w:rsid w:val="00F565C0"/>
    <w:rsid w:val="00F56E8D"/>
    <w:rsid w:val="00F56F6D"/>
    <w:rsid w:val="00F57180"/>
    <w:rsid w:val="00F57FBE"/>
    <w:rsid w:val="00F60447"/>
    <w:rsid w:val="00F60CC4"/>
    <w:rsid w:val="00F6130A"/>
    <w:rsid w:val="00F61E25"/>
    <w:rsid w:val="00F62481"/>
    <w:rsid w:val="00F63253"/>
    <w:rsid w:val="00F63C6F"/>
    <w:rsid w:val="00F64395"/>
    <w:rsid w:val="00F645D8"/>
    <w:rsid w:val="00F658FC"/>
    <w:rsid w:val="00F66421"/>
    <w:rsid w:val="00F71307"/>
    <w:rsid w:val="00F72079"/>
    <w:rsid w:val="00F722D5"/>
    <w:rsid w:val="00F7487D"/>
    <w:rsid w:val="00F7488F"/>
    <w:rsid w:val="00F750B9"/>
    <w:rsid w:val="00F7517A"/>
    <w:rsid w:val="00F770C2"/>
    <w:rsid w:val="00F81A91"/>
    <w:rsid w:val="00F82C3A"/>
    <w:rsid w:val="00F82E1B"/>
    <w:rsid w:val="00F84A8C"/>
    <w:rsid w:val="00F85C19"/>
    <w:rsid w:val="00F862A3"/>
    <w:rsid w:val="00F86D5A"/>
    <w:rsid w:val="00F87185"/>
    <w:rsid w:val="00F87809"/>
    <w:rsid w:val="00F9009A"/>
    <w:rsid w:val="00F90A1A"/>
    <w:rsid w:val="00F91733"/>
    <w:rsid w:val="00F92D13"/>
    <w:rsid w:val="00F93BD9"/>
    <w:rsid w:val="00F93C70"/>
    <w:rsid w:val="00F940A5"/>
    <w:rsid w:val="00F94865"/>
    <w:rsid w:val="00F94DE4"/>
    <w:rsid w:val="00F954F8"/>
    <w:rsid w:val="00F955EB"/>
    <w:rsid w:val="00F96173"/>
    <w:rsid w:val="00F9741B"/>
    <w:rsid w:val="00FA08AA"/>
    <w:rsid w:val="00FA1058"/>
    <w:rsid w:val="00FA1FFF"/>
    <w:rsid w:val="00FA233C"/>
    <w:rsid w:val="00FA3365"/>
    <w:rsid w:val="00FA4D75"/>
    <w:rsid w:val="00FA5DB5"/>
    <w:rsid w:val="00FA65CD"/>
    <w:rsid w:val="00FA663D"/>
    <w:rsid w:val="00FB031E"/>
    <w:rsid w:val="00FB08F6"/>
    <w:rsid w:val="00FB1803"/>
    <w:rsid w:val="00FB1CC7"/>
    <w:rsid w:val="00FB1CDD"/>
    <w:rsid w:val="00FB20BC"/>
    <w:rsid w:val="00FB3333"/>
    <w:rsid w:val="00FB4678"/>
    <w:rsid w:val="00FB4A05"/>
    <w:rsid w:val="00FB4A27"/>
    <w:rsid w:val="00FB5025"/>
    <w:rsid w:val="00FB631A"/>
    <w:rsid w:val="00FB6BD1"/>
    <w:rsid w:val="00FB7729"/>
    <w:rsid w:val="00FB7B57"/>
    <w:rsid w:val="00FB7E26"/>
    <w:rsid w:val="00FC2331"/>
    <w:rsid w:val="00FC41DD"/>
    <w:rsid w:val="00FC7EBF"/>
    <w:rsid w:val="00FD0573"/>
    <w:rsid w:val="00FD0DA6"/>
    <w:rsid w:val="00FD136E"/>
    <w:rsid w:val="00FD1A51"/>
    <w:rsid w:val="00FD42DE"/>
    <w:rsid w:val="00FD5CE6"/>
    <w:rsid w:val="00FD637F"/>
    <w:rsid w:val="00FD70CC"/>
    <w:rsid w:val="00FD733E"/>
    <w:rsid w:val="00FE0D85"/>
    <w:rsid w:val="00FE1F81"/>
    <w:rsid w:val="00FE36D6"/>
    <w:rsid w:val="00FE3D68"/>
    <w:rsid w:val="00FE45EC"/>
    <w:rsid w:val="00FE4F69"/>
    <w:rsid w:val="00FE5715"/>
    <w:rsid w:val="00FE7169"/>
    <w:rsid w:val="00FE7185"/>
    <w:rsid w:val="00FE758B"/>
    <w:rsid w:val="00FE7C73"/>
    <w:rsid w:val="00FF152B"/>
    <w:rsid w:val="00FF189F"/>
    <w:rsid w:val="00FF1CFD"/>
    <w:rsid w:val="00FF2E41"/>
    <w:rsid w:val="00FF2ECB"/>
    <w:rsid w:val="00FF32D6"/>
    <w:rsid w:val="00FF3817"/>
    <w:rsid w:val="00FF38C4"/>
    <w:rsid w:val="00FF4BCA"/>
    <w:rsid w:val="00FF51E1"/>
    <w:rsid w:val="00FF650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15C78D"/>
  <w15:chartTrackingRefBased/>
  <w15:docId w15:val="{1D5FE3CC-63EF-4BB7-8020-E826A9804F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Times New Roman"/>
        <w:lang w:val="vi-VN"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448C4"/>
    <w:pPr>
      <w:spacing w:after="160" w:line="259" w:lineRule="auto"/>
    </w:pPr>
    <w:rPr>
      <w:sz w:val="22"/>
      <w:szCs w:val="22"/>
    </w:rPr>
  </w:style>
  <w:style w:type="paragraph" w:styleId="Heading1">
    <w:name w:val="heading 1"/>
    <w:basedOn w:val="Normal"/>
    <w:next w:val="Normal"/>
    <w:link w:val="Heading1Char"/>
    <w:uiPriority w:val="9"/>
    <w:qFormat/>
    <w:rsid w:val="00B159C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736D7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8C4"/>
    <w:pPr>
      <w:ind w:left="720"/>
      <w:contextualSpacing/>
    </w:pPr>
  </w:style>
  <w:style w:type="table" w:customStyle="1" w:styleId="TableGrid1">
    <w:name w:val="Table Grid1"/>
    <w:basedOn w:val="TableNormal"/>
    <w:next w:val="TableGrid"/>
    <w:uiPriority w:val="59"/>
    <w:rsid w:val="000F6186"/>
    <w:pPr>
      <w:jc w:val="center"/>
    </w:pPr>
    <w:rPr>
      <w:rFonts w:ascii="Times New Roman" w:eastAsia="Calibri" w:hAnsi="Times New Roman"/>
      <w:sz w:val="28"/>
      <w:szCs w:val="24"/>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Grid">
    <w:name w:val="Table Grid"/>
    <w:basedOn w:val="TableNormal"/>
    <w:uiPriority w:val="39"/>
    <w:rsid w:val="000F61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4243A"/>
    <w:rPr>
      <w:color w:val="0563C1" w:themeColor="hyperlink"/>
      <w:u w:val="single"/>
    </w:rPr>
  </w:style>
  <w:style w:type="paragraph" w:styleId="Footer">
    <w:name w:val="footer"/>
    <w:basedOn w:val="Normal"/>
    <w:link w:val="FooterChar"/>
    <w:uiPriority w:val="99"/>
    <w:unhideWhenUsed/>
    <w:rsid w:val="0054243A"/>
    <w:pPr>
      <w:spacing w:after="0" w:line="240" w:lineRule="auto"/>
    </w:pPr>
    <w:rPr>
      <w:rFonts w:asciiTheme="minorHAnsi" w:eastAsiaTheme="minorEastAsia" w:hAnsiTheme="minorHAnsi" w:cstheme="minorBidi"/>
      <w:lang w:val="en-US" w:eastAsia="ja-JP"/>
    </w:rPr>
  </w:style>
  <w:style w:type="character" w:customStyle="1" w:styleId="FooterChar">
    <w:name w:val="Footer Char"/>
    <w:basedOn w:val="DefaultParagraphFont"/>
    <w:link w:val="Footer"/>
    <w:uiPriority w:val="99"/>
    <w:rsid w:val="0054243A"/>
    <w:rPr>
      <w:rFonts w:asciiTheme="minorHAnsi" w:eastAsiaTheme="minorEastAsia" w:hAnsiTheme="minorHAnsi" w:cstheme="minorBidi"/>
      <w:sz w:val="22"/>
      <w:szCs w:val="22"/>
      <w:lang w:val="en-US" w:eastAsia="ja-JP"/>
    </w:rPr>
  </w:style>
  <w:style w:type="character" w:customStyle="1" w:styleId="C2Char">
    <w:name w:val="C2 Char"/>
    <w:basedOn w:val="DefaultParagraphFont"/>
    <w:link w:val="C2"/>
    <w:locked/>
    <w:rsid w:val="0054243A"/>
    <w:rPr>
      <w:rFonts w:ascii="Corbel" w:eastAsiaTheme="minorHAnsi" w:hAnsi="Corbel"/>
      <w:sz w:val="22"/>
      <w:szCs w:val="22"/>
      <w:lang w:val="en-GB"/>
    </w:rPr>
  </w:style>
  <w:style w:type="paragraph" w:customStyle="1" w:styleId="C2">
    <w:name w:val="C2"/>
    <w:basedOn w:val="Normal"/>
    <w:link w:val="C2Char"/>
    <w:qFormat/>
    <w:rsid w:val="0054243A"/>
    <w:pPr>
      <w:spacing w:after="80" w:line="252" w:lineRule="auto"/>
      <w:ind w:left="720"/>
    </w:pPr>
    <w:rPr>
      <w:rFonts w:ascii="Corbel" w:eastAsiaTheme="minorHAnsi" w:hAnsi="Corbel"/>
      <w:lang w:val="en-GB"/>
    </w:rPr>
  </w:style>
  <w:style w:type="paragraph" w:styleId="TOC1">
    <w:name w:val="toc 1"/>
    <w:basedOn w:val="Normal"/>
    <w:next w:val="Normal"/>
    <w:autoRedefine/>
    <w:uiPriority w:val="39"/>
    <w:unhideWhenUsed/>
    <w:rsid w:val="0054243A"/>
    <w:pPr>
      <w:tabs>
        <w:tab w:val="left" w:pos="440"/>
        <w:tab w:val="right" w:leader="dot" w:pos="9350"/>
      </w:tabs>
      <w:spacing w:before="120" w:after="100"/>
    </w:pPr>
    <w:rPr>
      <w:rFonts w:asciiTheme="minorHAnsi" w:eastAsiaTheme="minorEastAsia" w:hAnsiTheme="minorHAnsi"/>
      <w:lang w:val="en-US"/>
    </w:rPr>
  </w:style>
  <w:style w:type="paragraph" w:styleId="Header">
    <w:name w:val="header"/>
    <w:basedOn w:val="Normal"/>
    <w:link w:val="HeaderChar"/>
    <w:uiPriority w:val="99"/>
    <w:unhideWhenUsed/>
    <w:rsid w:val="00B159C4"/>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59C4"/>
    <w:rPr>
      <w:sz w:val="22"/>
      <w:szCs w:val="22"/>
    </w:rPr>
  </w:style>
  <w:style w:type="character" w:customStyle="1" w:styleId="Heading1Char">
    <w:name w:val="Heading 1 Char"/>
    <w:basedOn w:val="DefaultParagraphFont"/>
    <w:link w:val="Heading1"/>
    <w:uiPriority w:val="9"/>
    <w:rsid w:val="00B159C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159C4"/>
    <w:pPr>
      <w:outlineLvl w:val="9"/>
    </w:pPr>
    <w:rPr>
      <w:lang w:val="en-US"/>
    </w:rPr>
  </w:style>
  <w:style w:type="character" w:customStyle="1" w:styleId="Heading2Char">
    <w:name w:val="Heading 2 Char"/>
    <w:basedOn w:val="DefaultParagraphFont"/>
    <w:link w:val="Heading2"/>
    <w:uiPriority w:val="9"/>
    <w:semiHidden/>
    <w:rsid w:val="00736D74"/>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736D74"/>
    <w:pPr>
      <w:spacing w:after="100"/>
      <w:ind w:left="220"/>
    </w:pPr>
  </w:style>
  <w:style w:type="character" w:styleId="CommentReference">
    <w:name w:val="annotation reference"/>
    <w:basedOn w:val="DefaultParagraphFont"/>
    <w:uiPriority w:val="99"/>
    <w:semiHidden/>
    <w:unhideWhenUsed/>
    <w:rsid w:val="00121BC2"/>
    <w:rPr>
      <w:sz w:val="16"/>
      <w:szCs w:val="16"/>
    </w:rPr>
  </w:style>
  <w:style w:type="paragraph" w:styleId="CommentText">
    <w:name w:val="annotation text"/>
    <w:basedOn w:val="Normal"/>
    <w:link w:val="CommentTextChar"/>
    <w:uiPriority w:val="99"/>
    <w:semiHidden/>
    <w:unhideWhenUsed/>
    <w:rsid w:val="00121BC2"/>
    <w:pPr>
      <w:spacing w:line="240" w:lineRule="auto"/>
    </w:pPr>
    <w:rPr>
      <w:sz w:val="20"/>
      <w:szCs w:val="20"/>
    </w:rPr>
  </w:style>
  <w:style w:type="character" w:customStyle="1" w:styleId="CommentTextChar">
    <w:name w:val="Comment Text Char"/>
    <w:basedOn w:val="DefaultParagraphFont"/>
    <w:link w:val="CommentText"/>
    <w:uiPriority w:val="99"/>
    <w:semiHidden/>
    <w:rsid w:val="00121BC2"/>
  </w:style>
  <w:style w:type="paragraph" w:styleId="CommentSubject">
    <w:name w:val="annotation subject"/>
    <w:basedOn w:val="CommentText"/>
    <w:next w:val="CommentText"/>
    <w:link w:val="CommentSubjectChar"/>
    <w:uiPriority w:val="99"/>
    <w:semiHidden/>
    <w:unhideWhenUsed/>
    <w:rsid w:val="00121BC2"/>
    <w:rPr>
      <w:b/>
      <w:bCs/>
    </w:rPr>
  </w:style>
  <w:style w:type="character" w:customStyle="1" w:styleId="CommentSubjectChar">
    <w:name w:val="Comment Subject Char"/>
    <w:basedOn w:val="CommentTextChar"/>
    <w:link w:val="CommentSubject"/>
    <w:uiPriority w:val="99"/>
    <w:semiHidden/>
    <w:rsid w:val="00121BC2"/>
    <w:rPr>
      <w:b/>
      <w:bCs/>
    </w:rPr>
  </w:style>
  <w:style w:type="paragraph" w:styleId="BalloonText">
    <w:name w:val="Balloon Text"/>
    <w:basedOn w:val="Normal"/>
    <w:link w:val="BalloonTextChar"/>
    <w:uiPriority w:val="99"/>
    <w:semiHidden/>
    <w:unhideWhenUsed/>
    <w:rsid w:val="00121BC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21BC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microsoft.com/office/2016/09/relationships/commentsIds" Target="commentsId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microsoft.com/office/2011/relationships/commentsExtended" Target="commentsExtended.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comments" Target="comments.xm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tongcuclamnghiep.gov.vn/" TargetMode="External"/><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B5BA4D-0470-4BE5-BA12-5F32B2677D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38</Pages>
  <Words>3470</Words>
  <Characters>28112</Characters>
  <Application>Microsoft Office Word</Application>
  <DocSecurity>0</DocSecurity>
  <Lines>234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Dong Nguyen</dc:creator>
  <cp:keywords/>
  <dc:description/>
  <cp:lastModifiedBy>Mikko Nivala</cp:lastModifiedBy>
  <cp:revision>2</cp:revision>
  <dcterms:created xsi:type="dcterms:W3CDTF">2018-10-29T02:05:00Z</dcterms:created>
  <dcterms:modified xsi:type="dcterms:W3CDTF">2018-10-29T02:05:00Z</dcterms:modified>
</cp:coreProperties>
</file>